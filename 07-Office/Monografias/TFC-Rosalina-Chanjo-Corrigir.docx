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920F4" w:rsidRPr="003E5065" w:rsidRDefault="004920F4" w:rsidP="003E5065">
      <w:pPr>
        <w:spacing w:before="120" w:after="120" w:line="360" w:lineRule="auto"/>
        <w:ind w:left="360"/>
        <w:jc w:val="both"/>
        <w:rPr>
          <w:rFonts w:ascii="Times New Roman" w:hAnsi="Times New Roman" w:cs="Times New Roman"/>
          <w:b/>
          <w:sz w:val="24"/>
          <w:szCs w:val="24"/>
        </w:rPr>
      </w:pPr>
      <w:r w:rsidRPr="003E5065">
        <w:rPr>
          <w:rFonts w:ascii="Times New Roman" w:eastAsia="Times New Roman" w:hAnsi="Times New Roman" w:cs="Times New Roman"/>
          <w:b/>
          <w:noProof/>
          <w:sz w:val="24"/>
          <w:szCs w:val="24"/>
          <w:lang w:eastAsia="pt-PT"/>
        </w:rPr>
        <w:drawing>
          <wp:anchor distT="0" distB="0" distL="114300" distR="114300" simplePos="0" relativeHeight="251659264" behindDoc="0" locked="0" layoutInCell="1" allowOverlap="1" wp14:anchorId="127DCCCB" wp14:editId="7F2644CF">
            <wp:simplePos x="0" y="0"/>
            <wp:positionH relativeFrom="column">
              <wp:posOffset>2320290</wp:posOffset>
            </wp:positionH>
            <wp:positionV relativeFrom="paragraph">
              <wp:posOffset>-593090</wp:posOffset>
            </wp:positionV>
            <wp:extent cx="968375" cy="968375"/>
            <wp:effectExtent l="0" t="0" r="3175" b="3175"/>
            <wp:wrapSquare wrapText="bothSides"/>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968375" cy="96837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rsidR="004920F4" w:rsidRPr="003E5065" w:rsidRDefault="004920F4" w:rsidP="003E5065">
      <w:pPr>
        <w:spacing w:before="120" w:after="120" w:line="360" w:lineRule="auto"/>
        <w:jc w:val="both"/>
        <w:rPr>
          <w:rFonts w:ascii="Times New Roman" w:hAnsi="Times New Roman" w:cs="Times New Roman"/>
          <w:b/>
          <w:sz w:val="24"/>
          <w:szCs w:val="24"/>
        </w:rPr>
      </w:pPr>
    </w:p>
    <w:p w:rsidR="004920F4" w:rsidRPr="00E81EEC" w:rsidRDefault="00F42A07" w:rsidP="003E5065">
      <w:pPr>
        <w:spacing w:before="120" w:after="120" w:line="360" w:lineRule="auto"/>
        <w:ind w:left="360"/>
        <w:jc w:val="center"/>
        <w:rPr>
          <w:rFonts w:ascii="Times New Roman" w:hAnsi="Times New Roman" w:cs="Times New Roman"/>
          <w:b/>
          <w:sz w:val="24"/>
          <w:szCs w:val="24"/>
        </w:rPr>
      </w:pPr>
      <w:r w:rsidRPr="00E81EEC">
        <w:rPr>
          <w:rFonts w:ascii="Times New Roman" w:hAnsi="Times New Roman" w:cs="Times New Roman"/>
          <w:b/>
          <w:sz w:val="24"/>
          <w:szCs w:val="24"/>
        </w:rPr>
        <w:t>UNIVERSIDADE TÉCNICA DE ANGOLA</w:t>
      </w:r>
    </w:p>
    <w:p w:rsidR="00F42A07" w:rsidRPr="00E81EEC" w:rsidRDefault="00F42A07" w:rsidP="003E5065">
      <w:pPr>
        <w:spacing w:before="120" w:after="120" w:line="360" w:lineRule="auto"/>
        <w:ind w:left="360"/>
        <w:jc w:val="center"/>
        <w:rPr>
          <w:rFonts w:ascii="Times New Roman" w:hAnsi="Times New Roman" w:cs="Times New Roman"/>
          <w:b/>
          <w:sz w:val="24"/>
          <w:szCs w:val="24"/>
        </w:rPr>
      </w:pPr>
      <w:r w:rsidRPr="00E81EEC">
        <w:rPr>
          <w:rFonts w:ascii="Times New Roman" w:hAnsi="Times New Roman" w:cs="Times New Roman"/>
          <w:b/>
          <w:sz w:val="24"/>
          <w:szCs w:val="24"/>
        </w:rPr>
        <w:t>FACULDADE DE ENGENHARIAS</w:t>
      </w:r>
    </w:p>
    <w:p w:rsidR="00F42A07" w:rsidRPr="00E81EEC" w:rsidRDefault="00F42A07" w:rsidP="003E5065">
      <w:pPr>
        <w:spacing w:before="120" w:after="120" w:line="360" w:lineRule="auto"/>
        <w:ind w:left="360"/>
        <w:jc w:val="center"/>
        <w:rPr>
          <w:rFonts w:ascii="Times New Roman" w:hAnsi="Times New Roman" w:cs="Times New Roman"/>
          <w:b/>
          <w:sz w:val="24"/>
          <w:szCs w:val="24"/>
        </w:rPr>
      </w:pPr>
      <w:r w:rsidRPr="00E81EEC">
        <w:rPr>
          <w:rFonts w:ascii="Times New Roman" w:hAnsi="Times New Roman" w:cs="Times New Roman"/>
          <w:b/>
          <w:sz w:val="24"/>
          <w:szCs w:val="24"/>
        </w:rPr>
        <w:t>DEPARTAMENTO DE ENSINO E INVESTIGAÇÃO DAS TECNOLO</w:t>
      </w:r>
      <w:r w:rsidR="003E5065" w:rsidRPr="00E81EEC">
        <w:rPr>
          <w:rFonts w:ascii="Times New Roman" w:hAnsi="Times New Roman" w:cs="Times New Roman"/>
          <w:b/>
          <w:sz w:val="24"/>
          <w:szCs w:val="24"/>
        </w:rPr>
        <w:t xml:space="preserve">GIAS DE </w:t>
      </w:r>
      <w:r w:rsidRPr="00E81EEC">
        <w:rPr>
          <w:rFonts w:ascii="Times New Roman" w:hAnsi="Times New Roman" w:cs="Times New Roman"/>
          <w:b/>
          <w:sz w:val="24"/>
          <w:szCs w:val="24"/>
        </w:rPr>
        <w:t>INFORMAÇÃO E COMUNICAÇÃO-DEITIC</w:t>
      </w:r>
    </w:p>
    <w:p w:rsidR="004920F4" w:rsidRPr="00E81EEC" w:rsidRDefault="004920F4" w:rsidP="003E5065">
      <w:pPr>
        <w:spacing w:before="120" w:after="120" w:line="360" w:lineRule="auto"/>
        <w:ind w:left="360"/>
        <w:jc w:val="both"/>
        <w:rPr>
          <w:rFonts w:ascii="Times New Roman" w:hAnsi="Times New Roman" w:cs="Times New Roman"/>
          <w:sz w:val="24"/>
          <w:szCs w:val="24"/>
        </w:rPr>
      </w:pPr>
    </w:p>
    <w:p w:rsidR="004920F4" w:rsidRPr="00E81EEC" w:rsidRDefault="004920F4" w:rsidP="003E5065">
      <w:pPr>
        <w:spacing w:before="120" w:after="120" w:line="360" w:lineRule="auto"/>
        <w:ind w:left="360"/>
        <w:jc w:val="both"/>
        <w:rPr>
          <w:rFonts w:ascii="Times New Roman" w:hAnsi="Times New Roman" w:cs="Times New Roman"/>
          <w:b/>
          <w:sz w:val="24"/>
          <w:szCs w:val="24"/>
        </w:rPr>
      </w:pPr>
    </w:p>
    <w:p w:rsidR="004920F4" w:rsidRPr="00E81EEC" w:rsidRDefault="00F42A07" w:rsidP="00E81EEC">
      <w:pPr>
        <w:spacing w:before="120" w:after="120" w:line="360" w:lineRule="auto"/>
        <w:ind w:left="360"/>
        <w:jc w:val="center"/>
        <w:rPr>
          <w:rFonts w:ascii="Times New Roman" w:hAnsi="Times New Roman" w:cs="Times New Roman"/>
          <w:b/>
          <w:sz w:val="24"/>
          <w:szCs w:val="24"/>
        </w:rPr>
      </w:pPr>
      <w:r w:rsidRPr="00E81EEC">
        <w:rPr>
          <w:rFonts w:ascii="Times New Roman" w:hAnsi="Times New Roman" w:cs="Times New Roman"/>
          <w:b/>
          <w:sz w:val="24"/>
          <w:szCs w:val="24"/>
        </w:rPr>
        <w:t>CURSO DE ENGENHARIA INFORMATICA</w:t>
      </w:r>
    </w:p>
    <w:p w:rsidR="004920F4" w:rsidRPr="00E81EEC" w:rsidRDefault="004920F4" w:rsidP="003E5065">
      <w:pPr>
        <w:spacing w:before="120" w:after="120" w:line="360" w:lineRule="auto"/>
        <w:ind w:left="360"/>
        <w:jc w:val="both"/>
        <w:rPr>
          <w:rFonts w:ascii="Times New Roman" w:hAnsi="Times New Roman" w:cs="Times New Roman"/>
          <w:b/>
          <w:sz w:val="24"/>
          <w:szCs w:val="24"/>
        </w:rPr>
      </w:pPr>
    </w:p>
    <w:p w:rsidR="00A824B7" w:rsidRPr="00E81EEC" w:rsidRDefault="00A824B7" w:rsidP="003E5065">
      <w:pPr>
        <w:spacing w:before="120" w:after="120" w:line="360" w:lineRule="auto"/>
        <w:jc w:val="both"/>
        <w:rPr>
          <w:rFonts w:ascii="Times New Roman" w:hAnsi="Times New Roman" w:cs="Times New Roman"/>
          <w:b/>
          <w:sz w:val="24"/>
          <w:szCs w:val="24"/>
        </w:rPr>
      </w:pPr>
    </w:p>
    <w:p w:rsidR="00A824B7" w:rsidRPr="00E81EEC" w:rsidRDefault="00A824B7" w:rsidP="003E5065">
      <w:pPr>
        <w:spacing w:before="120" w:after="120" w:line="360" w:lineRule="auto"/>
        <w:jc w:val="both"/>
        <w:rPr>
          <w:rFonts w:ascii="Times New Roman" w:hAnsi="Times New Roman" w:cs="Times New Roman"/>
          <w:b/>
          <w:sz w:val="24"/>
          <w:szCs w:val="24"/>
        </w:rPr>
      </w:pPr>
    </w:p>
    <w:p w:rsidR="004920F4" w:rsidRPr="00E81EEC" w:rsidRDefault="00A824B7" w:rsidP="003E5065">
      <w:pPr>
        <w:spacing w:before="120" w:after="120" w:line="360" w:lineRule="auto"/>
        <w:jc w:val="center"/>
        <w:rPr>
          <w:rFonts w:ascii="Times New Roman" w:hAnsi="Times New Roman" w:cs="Times New Roman"/>
          <w:b/>
          <w:sz w:val="24"/>
          <w:szCs w:val="24"/>
        </w:rPr>
      </w:pPr>
      <w:r w:rsidRPr="00E81EEC">
        <w:rPr>
          <w:rFonts w:ascii="Times New Roman" w:hAnsi="Times New Roman" w:cs="Times New Roman"/>
          <w:b/>
          <w:sz w:val="24"/>
          <w:szCs w:val="24"/>
        </w:rPr>
        <w:t>DESENVOLVIMENTO DE UMA PÁGINA WEB PARA A GESTÃO DE VENDAS DA PASTELARIA ROSEIRAL LDA</w:t>
      </w:r>
    </w:p>
    <w:p w:rsidR="00A824B7" w:rsidRPr="00E81EEC" w:rsidRDefault="00A824B7" w:rsidP="003E5065">
      <w:pPr>
        <w:spacing w:before="120" w:after="120" w:line="360" w:lineRule="auto"/>
        <w:jc w:val="both"/>
        <w:rPr>
          <w:rFonts w:ascii="Times New Roman" w:hAnsi="Times New Roman" w:cs="Times New Roman"/>
          <w:b/>
          <w:sz w:val="24"/>
          <w:szCs w:val="24"/>
        </w:rPr>
      </w:pPr>
    </w:p>
    <w:p w:rsidR="00A824B7" w:rsidRPr="00E81EEC" w:rsidRDefault="00A824B7" w:rsidP="003E5065">
      <w:pPr>
        <w:spacing w:before="120" w:after="120" w:line="360" w:lineRule="auto"/>
        <w:jc w:val="both"/>
        <w:rPr>
          <w:rFonts w:ascii="Times New Roman" w:hAnsi="Times New Roman" w:cs="Times New Roman"/>
          <w:b/>
          <w:sz w:val="24"/>
          <w:szCs w:val="24"/>
        </w:rPr>
      </w:pPr>
    </w:p>
    <w:p w:rsidR="00B754A2" w:rsidRPr="00E81EEC" w:rsidRDefault="00B754A2" w:rsidP="003E5065">
      <w:pPr>
        <w:spacing w:before="120" w:after="120" w:line="360" w:lineRule="auto"/>
        <w:jc w:val="both"/>
        <w:rPr>
          <w:rFonts w:ascii="Times New Roman" w:hAnsi="Times New Roman" w:cs="Times New Roman"/>
          <w:b/>
          <w:sz w:val="24"/>
          <w:szCs w:val="24"/>
        </w:rPr>
      </w:pPr>
    </w:p>
    <w:p w:rsidR="00A824B7" w:rsidRPr="00E81EEC" w:rsidRDefault="00A824B7" w:rsidP="003E5065">
      <w:pPr>
        <w:spacing w:before="120" w:after="120" w:line="360" w:lineRule="auto"/>
        <w:jc w:val="both"/>
        <w:rPr>
          <w:rFonts w:ascii="Times New Roman" w:hAnsi="Times New Roman" w:cs="Times New Roman"/>
          <w:b/>
          <w:sz w:val="24"/>
          <w:szCs w:val="24"/>
        </w:rPr>
      </w:pPr>
    </w:p>
    <w:p w:rsidR="00A824B7" w:rsidRPr="00E81EEC" w:rsidRDefault="003E5065" w:rsidP="003E5065">
      <w:pPr>
        <w:spacing w:before="120" w:after="120" w:line="360" w:lineRule="auto"/>
        <w:jc w:val="center"/>
        <w:rPr>
          <w:rFonts w:ascii="Times New Roman" w:hAnsi="Times New Roman" w:cs="Times New Roman"/>
          <w:b/>
          <w:sz w:val="24"/>
          <w:szCs w:val="24"/>
        </w:rPr>
      </w:pPr>
      <w:r w:rsidRPr="00E81EEC">
        <w:rPr>
          <w:rFonts w:ascii="Times New Roman" w:hAnsi="Times New Roman" w:cs="Times New Roman"/>
          <w:b/>
          <w:sz w:val="24"/>
          <w:szCs w:val="24"/>
        </w:rPr>
        <w:t>ROSALINA XINDA PEDRO</w:t>
      </w:r>
      <w:r w:rsidR="000A7488">
        <w:rPr>
          <w:rFonts w:ascii="Times New Roman" w:hAnsi="Times New Roman" w:cs="Times New Roman"/>
          <w:b/>
          <w:sz w:val="24"/>
          <w:szCs w:val="24"/>
        </w:rPr>
        <w:t xml:space="preserve"> CHANJO</w:t>
      </w:r>
    </w:p>
    <w:p w:rsidR="003E5065" w:rsidRPr="00E81EEC" w:rsidRDefault="003E5065" w:rsidP="003E5065">
      <w:pPr>
        <w:spacing w:before="120" w:after="120" w:line="360" w:lineRule="auto"/>
        <w:jc w:val="both"/>
        <w:rPr>
          <w:rFonts w:ascii="Times New Roman" w:hAnsi="Times New Roman" w:cs="Times New Roman"/>
          <w:b/>
          <w:sz w:val="24"/>
          <w:szCs w:val="24"/>
        </w:rPr>
      </w:pPr>
    </w:p>
    <w:p w:rsidR="003E5065" w:rsidRPr="00E81EEC" w:rsidRDefault="003E5065" w:rsidP="003E5065">
      <w:pPr>
        <w:spacing w:before="120" w:after="120" w:line="360" w:lineRule="auto"/>
        <w:jc w:val="both"/>
        <w:rPr>
          <w:rFonts w:ascii="Times New Roman" w:hAnsi="Times New Roman" w:cs="Times New Roman"/>
          <w:b/>
          <w:sz w:val="24"/>
          <w:szCs w:val="24"/>
        </w:rPr>
      </w:pPr>
    </w:p>
    <w:p w:rsidR="003E5065" w:rsidRPr="00E81EEC" w:rsidRDefault="003E5065" w:rsidP="003E5065">
      <w:pPr>
        <w:spacing w:before="120" w:after="120" w:line="360" w:lineRule="auto"/>
        <w:jc w:val="both"/>
        <w:rPr>
          <w:rFonts w:ascii="Times New Roman" w:hAnsi="Times New Roman" w:cs="Times New Roman"/>
          <w:b/>
          <w:sz w:val="24"/>
          <w:szCs w:val="24"/>
        </w:rPr>
      </w:pPr>
    </w:p>
    <w:p w:rsidR="003E5065" w:rsidRPr="00E81EEC" w:rsidRDefault="003E5065" w:rsidP="003E5065">
      <w:pPr>
        <w:spacing w:before="120" w:after="120" w:line="360" w:lineRule="auto"/>
        <w:jc w:val="both"/>
        <w:rPr>
          <w:rFonts w:ascii="Times New Roman" w:hAnsi="Times New Roman" w:cs="Times New Roman"/>
          <w:b/>
          <w:sz w:val="24"/>
          <w:szCs w:val="24"/>
        </w:rPr>
      </w:pPr>
    </w:p>
    <w:p w:rsidR="00E81EEC" w:rsidRPr="00E81EEC" w:rsidRDefault="00A824B7" w:rsidP="00E81EEC">
      <w:pPr>
        <w:spacing w:before="120" w:after="120" w:line="360" w:lineRule="auto"/>
        <w:jc w:val="center"/>
        <w:rPr>
          <w:rFonts w:ascii="Times New Roman" w:hAnsi="Times New Roman" w:cs="Times New Roman"/>
          <w:b/>
          <w:sz w:val="24"/>
          <w:szCs w:val="24"/>
        </w:rPr>
      </w:pPr>
      <w:r w:rsidRPr="00E81EEC">
        <w:rPr>
          <w:rFonts w:ascii="Times New Roman" w:hAnsi="Times New Roman" w:cs="Times New Roman"/>
          <w:b/>
          <w:sz w:val="24"/>
          <w:szCs w:val="24"/>
        </w:rPr>
        <w:t>LUANDA-ANGOLA</w:t>
      </w:r>
    </w:p>
    <w:p w:rsidR="003E5065" w:rsidRPr="00E81EEC" w:rsidRDefault="00C710C3" w:rsidP="00E81EEC">
      <w:pPr>
        <w:spacing w:before="120" w:after="120" w:line="360" w:lineRule="auto"/>
        <w:jc w:val="center"/>
        <w:rPr>
          <w:rFonts w:ascii="Times New Roman" w:hAnsi="Times New Roman" w:cs="Times New Roman"/>
          <w:b/>
          <w:sz w:val="24"/>
          <w:szCs w:val="24"/>
        </w:rPr>
      </w:pPr>
      <w:r>
        <w:rPr>
          <w:rFonts w:ascii="Times New Roman" w:hAnsi="Times New Roman" w:cs="Times New Roman"/>
          <w:b/>
          <w:sz w:val="24"/>
          <w:szCs w:val="24"/>
        </w:rPr>
        <w:t>Outubro</w:t>
      </w:r>
      <w:r w:rsidR="002E1559" w:rsidRPr="00E81EEC">
        <w:rPr>
          <w:rFonts w:ascii="Times New Roman" w:hAnsi="Times New Roman" w:cs="Times New Roman"/>
          <w:b/>
          <w:sz w:val="24"/>
          <w:szCs w:val="24"/>
        </w:rPr>
        <w:t>/2018</w:t>
      </w:r>
    </w:p>
    <w:p w:rsidR="00E81EEC" w:rsidRDefault="00E81EEC" w:rsidP="00E81EEC">
      <w:pPr>
        <w:spacing w:before="120" w:after="120" w:line="360" w:lineRule="auto"/>
        <w:ind w:left="360"/>
        <w:jc w:val="center"/>
        <w:rPr>
          <w:rFonts w:ascii="Times New Roman" w:hAnsi="Times New Roman" w:cs="Times New Roman"/>
          <w:b/>
          <w:color w:val="000000" w:themeColor="text1"/>
          <w:sz w:val="24"/>
          <w:szCs w:val="24"/>
        </w:rPr>
      </w:pPr>
    </w:p>
    <w:p w:rsidR="004920F4" w:rsidRPr="00E81EEC" w:rsidRDefault="00E81EEC" w:rsidP="00E81EEC">
      <w:pPr>
        <w:spacing w:before="120" w:after="120" w:line="360" w:lineRule="auto"/>
        <w:ind w:left="360"/>
        <w:jc w:val="center"/>
        <w:rPr>
          <w:rFonts w:ascii="Times New Roman" w:hAnsi="Times New Roman" w:cs="Times New Roman"/>
          <w:b/>
          <w:color w:val="000000" w:themeColor="text1"/>
          <w:sz w:val="24"/>
          <w:szCs w:val="24"/>
        </w:rPr>
      </w:pPr>
      <w:r w:rsidRPr="00E81EEC">
        <w:rPr>
          <w:rFonts w:ascii="Times New Roman" w:hAnsi="Times New Roman" w:cs="Times New Roman"/>
          <w:b/>
          <w:color w:val="000000" w:themeColor="text1"/>
          <w:sz w:val="24"/>
          <w:szCs w:val="24"/>
        </w:rPr>
        <w:t>UNIVERSI</w:t>
      </w:r>
      <w:r w:rsidR="00B754A2" w:rsidRPr="00E81EEC">
        <w:rPr>
          <w:rFonts w:ascii="Times New Roman" w:hAnsi="Times New Roman" w:cs="Times New Roman"/>
          <w:b/>
          <w:color w:val="000000" w:themeColor="text1"/>
          <w:sz w:val="24"/>
          <w:szCs w:val="24"/>
        </w:rPr>
        <w:t>DADE TECNICA DE ANGOLA</w:t>
      </w:r>
    </w:p>
    <w:p w:rsidR="00B754A2" w:rsidRPr="00E81EEC" w:rsidRDefault="00B754A2" w:rsidP="00E81EEC">
      <w:pPr>
        <w:spacing w:before="120" w:after="120" w:line="360" w:lineRule="auto"/>
        <w:ind w:left="360"/>
        <w:jc w:val="center"/>
        <w:rPr>
          <w:rFonts w:ascii="Times New Roman" w:hAnsi="Times New Roman" w:cs="Times New Roman"/>
          <w:b/>
          <w:color w:val="000000" w:themeColor="text1"/>
          <w:sz w:val="24"/>
          <w:szCs w:val="24"/>
        </w:rPr>
      </w:pPr>
      <w:r w:rsidRPr="00E81EEC">
        <w:rPr>
          <w:rFonts w:ascii="Times New Roman" w:hAnsi="Times New Roman" w:cs="Times New Roman"/>
          <w:b/>
          <w:color w:val="000000" w:themeColor="text1"/>
          <w:sz w:val="24"/>
          <w:szCs w:val="24"/>
        </w:rPr>
        <w:t>FACULDADE DE ENGENHARIAS</w:t>
      </w:r>
    </w:p>
    <w:p w:rsidR="00B754A2" w:rsidRPr="00E81EEC" w:rsidRDefault="00B754A2" w:rsidP="00E81EEC">
      <w:pPr>
        <w:spacing w:before="120" w:after="120" w:line="360" w:lineRule="auto"/>
        <w:ind w:left="360"/>
        <w:jc w:val="center"/>
        <w:rPr>
          <w:rFonts w:ascii="Times New Roman" w:hAnsi="Times New Roman" w:cs="Times New Roman"/>
          <w:b/>
          <w:color w:val="000000" w:themeColor="text1"/>
          <w:sz w:val="24"/>
          <w:szCs w:val="24"/>
        </w:rPr>
      </w:pPr>
      <w:r w:rsidRPr="00E81EEC">
        <w:rPr>
          <w:rFonts w:ascii="Times New Roman" w:hAnsi="Times New Roman" w:cs="Times New Roman"/>
          <w:b/>
          <w:color w:val="000000" w:themeColor="text1"/>
          <w:sz w:val="24"/>
          <w:szCs w:val="24"/>
        </w:rPr>
        <w:t>DEPARTAMENTO DE ENSINO E INVESTIGAÇÃO DAS TECNOLOGIAS DE INFORMAÇÃO E COMUNICAÇÃO-DEITIC</w:t>
      </w:r>
    </w:p>
    <w:p w:rsidR="00B754A2" w:rsidRPr="00E81EEC" w:rsidRDefault="00B754A2" w:rsidP="003E5065">
      <w:pPr>
        <w:spacing w:before="120" w:after="120" w:line="360" w:lineRule="auto"/>
        <w:ind w:left="360"/>
        <w:jc w:val="both"/>
        <w:rPr>
          <w:rFonts w:ascii="Times New Roman" w:hAnsi="Times New Roman" w:cs="Times New Roman"/>
          <w:sz w:val="24"/>
          <w:szCs w:val="24"/>
        </w:rPr>
      </w:pPr>
    </w:p>
    <w:p w:rsidR="00B754A2" w:rsidRPr="00E81EEC" w:rsidRDefault="00B754A2" w:rsidP="003E5065">
      <w:pPr>
        <w:spacing w:before="120" w:after="120" w:line="360" w:lineRule="auto"/>
        <w:ind w:left="360"/>
        <w:jc w:val="both"/>
        <w:rPr>
          <w:rFonts w:ascii="Times New Roman" w:hAnsi="Times New Roman" w:cs="Times New Roman"/>
          <w:sz w:val="24"/>
          <w:szCs w:val="24"/>
        </w:rPr>
      </w:pPr>
    </w:p>
    <w:p w:rsidR="00B754A2" w:rsidRPr="00E81EEC" w:rsidRDefault="00B754A2" w:rsidP="00E81EEC">
      <w:pPr>
        <w:spacing w:before="120" w:after="120" w:line="360" w:lineRule="auto"/>
        <w:ind w:left="360"/>
        <w:jc w:val="center"/>
        <w:rPr>
          <w:rFonts w:ascii="Times New Roman" w:hAnsi="Times New Roman" w:cs="Times New Roman"/>
          <w:b/>
          <w:sz w:val="24"/>
          <w:szCs w:val="24"/>
        </w:rPr>
      </w:pPr>
      <w:r w:rsidRPr="00E81EEC">
        <w:rPr>
          <w:rFonts w:ascii="Times New Roman" w:hAnsi="Times New Roman" w:cs="Times New Roman"/>
          <w:b/>
          <w:sz w:val="24"/>
          <w:szCs w:val="24"/>
        </w:rPr>
        <w:t>CURSO DE ENGENHARIA INFORMÁTICA</w:t>
      </w:r>
    </w:p>
    <w:p w:rsidR="00B754A2" w:rsidRPr="00E81EEC" w:rsidRDefault="00B754A2" w:rsidP="003E5065">
      <w:pPr>
        <w:spacing w:before="120" w:after="120" w:line="360" w:lineRule="auto"/>
        <w:ind w:left="360"/>
        <w:jc w:val="both"/>
        <w:rPr>
          <w:rFonts w:ascii="Times New Roman" w:hAnsi="Times New Roman" w:cs="Times New Roman"/>
          <w:sz w:val="24"/>
          <w:szCs w:val="24"/>
        </w:rPr>
      </w:pPr>
    </w:p>
    <w:p w:rsidR="00B754A2" w:rsidRPr="00E81EEC" w:rsidRDefault="00B754A2" w:rsidP="003E5065">
      <w:pPr>
        <w:spacing w:before="120" w:after="120" w:line="360" w:lineRule="auto"/>
        <w:ind w:left="360"/>
        <w:jc w:val="both"/>
        <w:rPr>
          <w:rFonts w:ascii="Times New Roman" w:hAnsi="Times New Roman" w:cs="Times New Roman"/>
          <w:sz w:val="24"/>
          <w:szCs w:val="24"/>
        </w:rPr>
      </w:pPr>
    </w:p>
    <w:p w:rsidR="00B754A2" w:rsidRPr="00E81EEC" w:rsidRDefault="00B754A2" w:rsidP="00E81EEC">
      <w:pPr>
        <w:spacing w:before="120" w:after="120" w:line="360" w:lineRule="auto"/>
        <w:ind w:left="360"/>
        <w:jc w:val="center"/>
        <w:rPr>
          <w:rFonts w:ascii="Times New Roman" w:hAnsi="Times New Roman" w:cs="Times New Roman"/>
          <w:b/>
          <w:sz w:val="24"/>
          <w:szCs w:val="24"/>
        </w:rPr>
      </w:pPr>
      <w:r w:rsidRPr="00E81EEC">
        <w:rPr>
          <w:rFonts w:ascii="Times New Roman" w:hAnsi="Times New Roman" w:cs="Times New Roman"/>
          <w:b/>
          <w:sz w:val="24"/>
          <w:szCs w:val="24"/>
        </w:rPr>
        <w:t>DESENVOLVIMENTO DE UMA PÁGINA WEB PARA A GESTÃO DE VENDAS DA PASTELARIA ROSEIRAL LDA</w:t>
      </w:r>
    </w:p>
    <w:p w:rsidR="00B754A2" w:rsidRPr="003E5065" w:rsidRDefault="00B754A2" w:rsidP="003E5065">
      <w:pPr>
        <w:spacing w:before="120" w:after="120" w:line="360" w:lineRule="auto"/>
        <w:ind w:left="360"/>
        <w:jc w:val="both"/>
        <w:rPr>
          <w:rFonts w:ascii="Times New Roman" w:hAnsi="Times New Roman" w:cs="Times New Roman"/>
          <w:sz w:val="24"/>
          <w:szCs w:val="24"/>
        </w:rPr>
      </w:pPr>
    </w:p>
    <w:p w:rsidR="00B754A2" w:rsidRPr="003E5065" w:rsidRDefault="00B754A2" w:rsidP="003E5065">
      <w:pPr>
        <w:spacing w:before="120" w:after="120" w:line="360" w:lineRule="auto"/>
        <w:ind w:left="360"/>
        <w:jc w:val="both"/>
        <w:rPr>
          <w:rFonts w:ascii="Times New Roman" w:hAnsi="Times New Roman" w:cs="Times New Roman"/>
          <w:sz w:val="24"/>
          <w:szCs w:val="24"/>
        </w:rPr>
      </w:pPr>
    </w:p>
    <w:p w:rsidR="00B754A2" w:rsidRPr="002668F6" w:rsidRDefault="00D11EF2" w:rsidP="002668F6">
      <w:pPr>
        <w:spacing w:before="120" w:after="120" w:line="360" w:lineRule="auto"/>
        <w:ind w:left="4025" w:right="794"/>
        <w:jc w:val="both"/>
        <w:rPr>
          <w:rFonts w:ascii="Times New Roman" w:hAnsi="Times New Roman" w:cs="Times New Roman"/>
          <w:i/>
        </w:rPr>
      </w:pPr>
      <w:r w:rsidRPr="002668F6">
        <w:rPr>
          <w:rFonts w:ascii="Times New Roman" w:hAnsi="Times New Roman" w:cs="Times New Roman"/>
          <w:i/>
        </w:rPr>
        <w:t>Trabalho de</w:t>
      </w:r>
      <w:r w:rsidR="00E85946" w:rsidRPr="002668F6">
        <w:rPr>
          <w:rFonts w:ascii="Times New Roman" w:hAnsi="Times New Roman" w:cs="Times New Roman"/>
          <w:i/>
        </w:rPr>
        <w:t xml:space="preserve"> </w:t>
      </w:r>
      <w:r w:rsidRPr="002668F6">
        <w:rPr>
          <w:rFonts w:ascii="Times New Roman" w:hAnsi="Times New Roman" w:cs="Times New Roman"/>
          <w:i/>
        </w:rPr>
        <w:t xml:space="preserve">fim de curso </w:t>
      </w:r>
      <w:r w:rsidR="00E85946" w:rsidRPr="002668F6">
        <w:rPr>
          <w:rFonts w:ascii="Times New Roman" w:hAnsi="Times New Roman" w:cs="Times New Roman"/>
          <w:i/>
        </w:rPr>
        <w:t xml:space="preserve">apresentado a </w:t>
      </w:r>
      <w:r w:rsidR="0081084F" w:rsidRPr="002668F6">
        <w:rPr>
          <w:rFonts w:ascii="Times New Roman" w:hAnsi="Times New Roman" w:cs="Times New Roman"/>
          <w:i/>
        </w:rPr>
        <w:t>Universidade Técni</w:t>
      </w:r>
      <w:r w:rsidRPr="002668F6">
        <w:rPr>
          <w:rFonts w:ascii="Times New Roman" w:hAnsi="Times New Roman" w:cs="Times New Roman"/>
          <w:i/>
        </w:rPr>
        <w:t>c</w:t>
      </w:r>
      <w:r w:rsidR="00917D74" w:rsidRPr="002668F6">
        <w:rPr>
          <w:rFonts w:ascii="Times New Roman" w:hAnsi="Times New Roman" w:cs="Times New Roman"/>
          <w:i/>
        </w:rPr>
        <w:t xml:space="preserve">a </w:t>
      </w:r>
      <w:r w:rsidR="00E85946" w:rsidRPr="002668F6">
        <w:rPr>
          <w:rFonts w:ascii="Times New Roman" w:hAnsi="Times New Roman" w:cs="Times New Roman"/>
          <w:i/>
        </w:rPr>
        <w:t xml:space="preserve">de Angola, </w:t>
      </w:r>
      <w:r w:rsidR="0081084F" w:rsidRPr="002668F6">
        <w:rPr>
          <w:rFonts w:ascii="Times New Roman" w:hAnsi="Times New Roman" w:cs="Times New Roman"/>
          <w:i/>
        </w:rPr>
        <w:t>como requisito para</w:t>
      </w:r>
      <w:r w:rsidR="002668F6">
        <w:rPr>
          <w:rFonts w:ascii="Times New Roman" w:hAnsi="Times New Roman" w:cs="Times New Roman"/>
          <w:i/>
        </w:rPr>
        <w:t xml:space="preserve"> </w:t>
      </w:r>
      <w:r w:rsidR="0081084F" w:rsidRPr="002668F6">
        <w:rPr>
          <w:rFonts w:ascii="Times New Roman" w:hAnsi="Times New Roman" w:cs="Times New Roman"/>
          <w:i/>
        </w:rPr>
        <w:t xml:space="preserve">obtenção do título de </w:t>
      </w:r>
      <w:r w:rsidR="00D41E0B" w:rsidRPr="002668F6">
        <w:rPr>
          <w:rFonts w:ascii="Times New Roman" w:hAnsi="Times New Roman" w:cs="Times New Roman"/>
          <w:i/>
        </w:rPr>
        <w:t>licenciada</w:t>
      </w:r>
      <w:r w:rsidR="0081084F" w:rsidRPr="002668F6">
        <w:rPr>
          <w:rFonts w:ascii="Times New Roman" w:hAnsi="Times New Roman" w:cs="Times New Roman"/>
          <w:i/>
        </w:rPr>
        <w:t xml:space="preserve"> em Engenharia </w:t>
      </w:r>
      <w:r w:rsidR="00E85946" w:rsidRPr="002668F6">
        <w:rPr>
          <w:rFonts w:ascii="Times New Roman" w:hAnsi="Times New Roman" w:cs="Times New Roman"/>
          <w:i/>
        </w:rPr>
        <w:t>Informática.</w:t>
      </w:r>
    </w:p>
    <w:p w:rsidR="00361EAE" w:rsidRPr="002668F6" w:rsidRDefault="00361EAE" w:rsidP="002668F6">
      <w:pPr>
        <w:spacing w:before="120" w:after="120" w:line="360" w:lineRule="auto"/>
        <w:ind w:left="4025" w:right="794"/>
        <w:jc w:val="both"/>
        <w:rPr>
          <w:rFonts w:ascii="Times New Roman" w:hAnsi="Times New Roman" w:cs="Times New Roman"/>
        </w:rPr>
      </w:pPr>
      <w:r w:rsidRPr="002668F6">
        <w:rPr>
          <w:rFonts w:ascii="Times New Roman" w:hAnsi="Times New Roman" w:cs="Times New Roman"/>
        </w:rPr>
        <w:t>Orientador:  Amiraldes Xavier</w:t>
      </w:r>
    </w:p>
    <w:p w:rsidR="004920F4" w:rsidRPr="003E5065" w:rsidRDefault="004920F4" w:rsidP="003E5065">
      <w:pPr>
        <w:spacing w:before="120" w:after="120" w:line="360" w:lineRule="auto"/>
        <w:ind w:left="360"/>
        <w:jc w:val="both"/>
        <w:rPr>
          <w:rFonts w:ascii="Times New Roman" w:hAnsi="Times New Roman" w:cs="Times New Roman"/>
          <w:sz w:val="24"/>
          <w:szCs w:val="24"/>
        </w:rPr>
      </w:pPr>
    </w:p>
    <w:p w:rsidR="004920F4" w:rsidRDefault="004920F4" w:rsidP="003E5065">
      <w:pPr>
        <w:spacing w:before="120" w:after="120" w:line="360" w:lineRule="auto"/>
        <w:ind w:left="360"/>
        <w:jc w:val="both"/>
        <w:rPr>
          <w:rFonts w:ascii="Times New Roman" w:hAnsi="Times New Roman" w:cs="Times New Roman"/>
          <w:b/>
          <w:sz w:val="24"/>
          <w:szCs w:val="24"/>
        </w:rPr>
      </w:pPr>
    </w:p>
    <w:p w:rsidR="008D28D6" w:rsidRDefault="008D28D6" w:rsidP="003E5065">
      <w:pPr>
        <w:spacing w:before="120" w:after="120" w:line="360" w:lineRule="auto"/>
        <w:ind w:left="360"/>
        <w:jc w:val="both"/>
        <w:rPr>
          <w:rFonts w:ascii="Times New Roman" w:hAnsi="Times New Roman" w:cs="Times New Roman"/>
          <w:b/>
          <w:sz w:val="24"/>
          <w:szCs w:val="24"/>
        </w:rPr>
      </w:pPr>
    </w:p>
    <w:p w:rsidR="008D28D6" w:rsidRDefault="008D28D6" w:rsidP="003E5065">
      <w:pPr>
        <w:spacing w:before="120" w:after="120" w:line="360" w:lineRule="auto"/>
        <w:ind w:left="360"/>
        <w:jc w:val="both"/>
        <w:rPr>
          <w:rFonts w:ascii="Times New Roman" w:hAnsi="Times New Roman" w:cs="Times New Roman"/>
          <w:b/>
          <w:sz w:val="24"/>
          <w:szCs w:val="24"/>
        </w:rPr>
      </w:pPr>
    </w:p>
    <w:p w:rsidR="008D28D6" w:rsidRDefault="008D28D6" w:rsidP="003E5065">
      <w:pPr>
        <w:spacing w:before="120" w:after="120" w:line="360" w:lineRule="auto"/>
        <w:ind w:left="360"/>
        <w:jc w:val="both"/>
        <w:rPr>
          <w:rFonts w:ascii="Times New Roman" w:hAnsi="Times New Roman" w:cs="Times New Roman"/>
          <w:b/>
          <w:sz w:val="24"/>
          <w:szCs w:val="24"/>
        </w:rPr>
      </w:pPr>
    </w:p>
    <w:p w:rsidR="00361EAE" w:rsidRPr="003E5065" w:rsidRDefault="00361EAE" w:rsidP="008D28D6">
      <w:pPr>
        <w:spacing w:before="120" w:after="120" w:line="360" w:lineRule="auto"/>
        <w:jc w:val="center"/>
        <w:rPr>
          <w:rFonts w:ascii="Times New Roman" w:hAnsi="Times New Roman" w:cs="Times New Roman"/>
          <w:b/>
          <w:sz w:val="24"/>
          <w:szCs w:val="24"/>
        </w:rPr>
      </w:pPr>
      <w:r w:rsidRPr="003E5065">
        <w:rPr>
          <w:rFonts w:ascii="Times New Roman" w:hAnsi="Times New Roman" w:cs="Times New Roman"/>
          <w:b/>
          <w:sz w:val="24"/>
          <w:szCs w:val="24"/>
        </w:rPr>
        <w:t>LUANDA-ANGOLA</w:t>
      </w:r>
    </w:p>
    <w:p w:rsidR="002668F6" w:rsidRDefault="00C710C3" w:rsidP="008D28D6">
      <w:pPr>
        <w:spacing w:before="120" w:after="120" w:line="360" w:lineRule="auto"/>
        <w:jc w:val="center"/>
        <w:rPr>
          <w:rFonts w:ascii="Times New Roman" w:hAnsi="Times New Roman" w:cs="Times New Roman"/>
          <w:b/>
          <w:sz w:val="24"/>
          <w:szCs w:val="24"/>
        </w:rPr>
      </w:pPr>
      <w:r>
        <w:rPr>
          <w:rFonts w:ascii="Times New Roman" w:hAnsi="Times New Roman" w:cs="Times New Roman"/>
          <w:b/>
          <w:sz w:val="24"/>
          <w:szCs w:val="24"/>
        </w:rPr>
        <w:t>Outubro</w:t>
      </w:r>
      <w:r w:rsidR="00361EAE" w:rsidRPr="003E5065">
        <w:rPr>
          <w:rFonts w:ascii="Times New Roman" w:hAnsi="Times New Roman" w:cs="Times New Roman"/>
          <w:b/>
          <w:sz w:val="24"/>
          <w:szCs w:val="24"/>
        </w:rPr>
        <w:t>/ 2018</w:t>
      </w:r>
    </w:p>
    <w:p w:rsidR="002668F6" w:rsidRDefault="002668F6" w:rsidP="002668F6">
      <w:pPr>
        <w:spacing w:before="120" w:after="120" w:line="360" w:lineRule="auto"/>
        <w:ind w:left="360"/>
        <w:jc w:val="center"/>
        <w:rPr>
          <w:rFonts w:ascii="Times New Roman" w:hAnsi="Times New Roman" w:cs="Times New Roman"/>
          <w:b/>
          <w:sz w:val="24"/>
          <w:szCs w:val="24"/>
        </w:rPr>
      </w:pPr>
    </w:p>
    <w:p w:rsidR="002668F6" w:rsidRDefault="002668F6" w:rsidP="002668F6">
      <w:pPr>
        <w:spacing w:before="120" w:after="120" w:line="360" w:lineRule="auto"/>
        <w:ind w:left="360"/>
        <w:jc w:val="center"/>
        <w:rPr>
          <w:rFonts w:ascii="Times New Roman" w:hAnsi="Times New Roman" w:cs="Times New Roman"/>
          <w:b/>
          <w:sz w:val="24"/>
          <w:szCs w:val="24"/>
        </w:rPr>
      </w:pPr>
    </w:p>
    <w:p w:rsidR="008D28D6" w:rsidRDefault="008D28D6" w:rsidP="002668F6">
      <w:pPr>
        <w:spacing w:before="120" w:after="120" w:line="360" w:lineRule="auto"/>
        <w:ind w:left="360"/>
        <w:jc w:val="center"/>
        <w:rPr>
          <w:rFonts w:ascii="Times New Roman" w:hAnsi="Times New Roman" w:cs="Times New Roman"/>
          <w:b/>
          <w:sz w:val="24"/>
          <w:szCs w:val="24"/>
        </w:rPr>
      </w:pPr>
    </w:p>
    <w:p w:rsidR="00361EAE" w:rsidRPr="003E5065" w:rsidRDefault="00361EAE" w:rsidP="008D28D6">
      <w:pPr>
        <w:spacing w:before="120" w:after="120" w:line="360" w:lineRule="auto"/>
        <w:ind w:left="360"/>
        <w:jc w:val="center"/>
        <w:rPr>
          <w:rFonts w:ascii="Times New Roman" w:hAnsi="Times New Roman" w:cs="Times New Roman"/>
          <w:b/>
          <w:sz w:val="24"/>
          <w:szCs w:val="24"/>
        </w:rPr>
      </w:pPr>
      <w:r w:rsidRPr="003E5065">
        <w:rPr>
          <w:rFonts w:ascii="Times New Roman" w:hAnsi="Times New Roman" w:cs="Times New Roman"/>
          <w:b/>
          <w:sz w:val="24"/>
          <w:szCs w:val="24"/>
        </w:rPr>
        <w:t>ROSALINA XINDA PEDRO</w:t>
      </w:r>
      <w:r w:rsidR="008D28D6">
        <w:rPr>
          <w:rFonts w:ascii="Times New Roman" w:hAnsi="Times New Roman" w:cs="Times New Roman"/>
          <w:b/>
          <w:sz w:val="24"/>
          <w:szCs w:val="24"/>
        </w:rPr>
        <w:t xml:space="preserve"> CHANJO</w:t>
      </w:r>
    </w:p>
    <w:p w:rsidR="0006362F" w:rsidRPr="003E5065" w:rsidRDefault="0006362F" w:rsidP="003E5065">
      <w:pPr>
        <w:spacing w:before="120" w:after="120" w:line="360" w:lineRule="auto"/>
        <w:ind w:left="360"/>
        <w:jc w:val="both"/>
        <w:rPr>
          <w:rFonts w:ascii="Times New Roman" w:hAnsi="Times New Roman" w:cs="Times New Roman"/>
          <w:b/>
          <w:sz w:val="24"/>
          <w:szCs w:val="24"/>
        </w:rPr>
      </w:pPr>
    </w:p>
    <w:p w:rsidR="0006362F" w:rsidRPr="003E5065" w:rsidRDefault="0006362F" w:rsidP="003E5065">
      <w:pPr>
        <w:spacing w:before="120" w:after="120" w:line="360" w:lineRule="auto"/>
        <w:ind w:left="360"/>
        <w:jc w:val="both"/>
        <w:rPr>
          <w:rFonts w:ascii="Times New Roman" w:hAnsi="Times New Roman" w:cs="Times New Roman"/>
          <w:b/>
          <w:sz w:val="24"/>
          <w:szCs w:val="24"/>
        </w:rPr>
      </w:pPr>
    </w:p>
    <w:p w:rsidR="0006362F" w:rsidRPr="003E5065" w:rsidRDefault="0006362F" w:rsidP="003E5065">
      <w:pPr>
        <w:spacing w:before="120" w:after="120" w:line="360" w:lineRule="auto"/>
        <w:ind w:left="360"/>
        <w:jc w:val="both"/>
        <w:rPr>
          <w:rFonts w:ascii="Times New Roman" w:hAnsi="Times New Roman" w:cs="Times New Roman"/>
          <w:b/>
          <w:sz w:val="24"/>
          <w:szCs w:val="24"/>
        </w:rPr>
      </w:pPr>
    </w:p>
    <w:p w:rsidR="0006362F" w:rsidRPr="003E5065" w:rsidRDefault="0006362F" w:rsidP="003E5065">
      <w:pPr>
        <w:spacing w:before="120" w:after="120" w:line="360" w:lineRule="auto"/>
        <w:ind w:left="360"/>
        <w:jc w:val="both"/>
        <w:rPr>
          <w:rFonts w:ascii="Times New Roman" w:hAnsi="Times New Roman" w:cs="Times New Roman"/>
          <w:b/>
          <w:sz w:val="24"/>
          <w:szCs w:val="24"/>
        </w:rPr>
      </w:pPr>
    </w:p>
    <w:p w:rsidR="00361EAE" w:rsidRDefault="00361EAE" w:rsidP="002668F6">
      <w:pPr>
        <w:spacing w:before="120" w:after="120" w:line="360" w:lineRule="auto"/>
        <w:ind w:left="360"/>
        <w:jc w:val="center"/>
        <w:rPr>
          <w:rFonts w:ascii="Times New Roman" w:hAnsi="Times New Roman" w:cs="Times New Roman"/>
          <w:b/>
          <w:sz w:val="24"/>
          <w:szCs w:val="24"/>
        </w:rPr>
      </w:pPr>
      <w:r w:rsidRPr="003E5065">
        <w:rPr>
          <w:rFonts w:ascii="Times New Roman" w:hAnsi="Times New Roman" w:cs="Times New Roman"/>
          <w:b/>
          <w:sz w:val="24"/>
          <w:szCs w:val="24"/>
        </w:rPr>
        <w:t>DESENVOLVIMENO DE UMA PÁGINA WEB PARA A GESTÃO DE VENDAS DA PASTELARIA ROSEIRAL LDA</w:t>
      </w:r>
    </w:p>
    <w:p w:rsidR="008D28D6" w:rsidRDefault="008D28D6" w:rsidP="002668F6">
      <w:pPr>
        <w:spacing w:before="120" w:after="120" w:line="360" w:lineRule="auto"/>
        <w:ind w:left="360"/>
        <w:jc w:val="center"/>
        <w:rPr>
          <w:rFonts w:ascii="Times New Roman" w:hAnsi="Times New Roman" w:cs="Times New Roman"/>
          <w:b/>
          <w:sz w:val="24"/>
          <w:szCs w:val="24"/>
        </w:rPr>
      </w:pPr>
    </w:p>
    <w:p w:rsidR="008D28D6" w:rsidRDefault="008D28D6" w:rsidP="002668F6">
      <w:pPr>
        <w:spacing w:before="120" w:after="120" w:line="360" w:lineRule="auto"/>
        <w:ind w:left="360"/>
        <w:jc w:val="center"/>
        <w:rPr>
          <w:rFonts w:ascii="Times New Roman" w:hAnsi="Times New Roman" w:cs="Times New Roman"/>
          <w:b/>
          <w:sz w:val="24"/>
          <w:szCs w:val="24"/>
        </w:rPr>
      </w:pPr>
    </w:p>
    <w:p w:rsidR="008D28D6" w:rsidRDefault="008D28D6" w:rsidP="002668F6">
      <w:pPr>
        <w:spacing w:before="120" w:after="120" w:line="360" w:lineRule="auto"/>
        <w:ind w:left="360"/>
        <w:jc w:val="center"/>
        <w:rPr>
          <w:rFonts w:ascii="Times New Roman" w:hAnsi="Times New Roman" w:cs="Times New Roman"/>
          <w:b/>
          <w:sz w:val="24"/>
          <w:szCs w:val="24"/>
        </w:rPr>
      </w:pPr>
    </w:p>
    <w:p w:rsidR="008D28D6" w:rsidRDefault="008D28D6" w:rsidP="002668F6">
      <w:pPr>
        <w:spacing w:before="120" w:after="120" w:line="360" w:lineRule="auto"/>
        <w:ind w:left="360"/>
        <w:jc w:val="center"/>
        <w:rPr>
          <w:rFonts w:ascii="Times New Roman" w:hAnsi="Times New Roman" w:cs="Times New Roman"/>
          <w:b/>
          <w:sz w:val="24"/>
          <w:szCs w:val="24"/>
        </w:rPr>
      </w:pPr>
    </w:p>
    <w:p w:rsidR="008D28D6" w:rsidRDefault="008D28D6" w:rsidP="002668F6">
      <w:pPr>
        <w:spacing w:before="120" w:after="120" w:line="360" w:lineRule="auto"/>
        <w:ind w:left="360"/>
        <w:jc w:val="center"/>
        <w:rPr>
          <w:rFonts w:ascii="Times New Roman" w:hAnsi="Times New Roman" w:cs="Times New Roman"/>
          <w:b/>
          <w:sz w:val="24"/>
          <w:szCs w:val="24"/>
        </w:rPr>
      </w:pPr>
    </w:p>
    <w:p w:rsidR="008D28D6" w:rsidRDefault="008D28D6" w:rsidP="002668F6">
      <w:pPr>
        <w:spacing w:before="120" w:after="120" w:line="360" w:lineRule="auto"/>
        <w:ind w:left="360"/>
        <w:jc w:val="center"/>
        <w:rPr>
          <w:rFonts w:ascii="Times New Roman" w:hAnsi="Times New Roman" w:cs="Times New Roman"/>
          <w:b/>
          <w:sz w:val="24"/>
          <w:szCs w:val="24"/>
        </w:rPr>
      </w:pPr>
    </w:p>
    <w:p w:rsidR="008D28D6" w:rsidRDefault="008D28D6" w:rsidP="002668F6">
      <w:pPr>
        <w:spacing w:before="120" w:after="120" w:line="360" w:lineRule="auto"/>
        <w:ind w:left="360"/>
        <w:jc w:val="center"/>
        <w:rPr>
          <w:rFonts w:ascii="Times New Roman" w:hAnsi="Times New Roman" w:cs="Times New Roman"/>
          <w:b/>
          <w:sz w:val="24"/>
          <w:szCs w:val="24"/>
        </w:rPr>
      </w:pPr>
    </w:p>
    <w:p w:rsidR="008D28D6" w:rsidRPr="003E5065" w:rsidRDefault="008D28D6" w:rsidP="002668F6">
      <w:pPr>
        <w:spacing w:before="120" w:after="120" w:line="360" w:lineRule="auto"/>
        <w:ind w:left="360"/>
        <w:jc w:val="center"/>
        <w:rPr>
          <w:rFonts w:ascii="Times New Roman" w:hAnsi="Times New Roman" w:cs="Times New Roman"/>
          <w:b/>
          <w:sz w:val="24"/>
          <w:szCs w:val="24"/>
        </w:rPr>
      </w:pPr>
    </w:p>
    <w:p w:rsidR="00361EAE" w:rsidRPr="003E5065" w:rsidRDefault="00361EAE" w:rsidP="003E5065">
      <w:pPr>
        <w:spacing w:before="120" w:after="120" w:line="360" w:lineRule="auto"/>
        <w:ind w:left="360"/>
        <w:jc w:val="both"/>
        <w:rPr>
          <w:rFonts w:ascii="Times New Roman" w:hAnsi="Times New Roman" w:cs="Times New Roman"/>
          <w:b/>
          <w:sz w:val="24"/>
          <w:szCs w:val="24"/>
        </w:rPr>
      </w:pPr>
    </w:p>
    <w:p w:rsidR="004920F4" w:rsidRPr="003E5065" w:rsidRDefault="008D28D6" w:rsidP="003E5065">
      <w:pPr>
        <w:spacing w:before="120" w:after="120" w:line="360" w:lineRule="auto"/>
        <w:ind w:left="360"/>
        <w:jc w:val="both"/>
        <w:rPr>
          <w:rFonts w:ascii="Times New Roman" w:hAnsi="Times New Roman" w:cs="Times New Roman"/>
          <w:b/>
          <w:sz w:val="24"/>
          <w:szCs w:val="24"/>
        </w:rPr>
      </w:pPr>
      <w:r>
        <w:rPr>
          <w:rFonts w:ascii="Times New Roman" w:hAnsi="Times New Roman" w:cs="Times New Roman"/>
          <w:b/>
          <w:sz w:val="24"/>
          <w:szCs w:val="24"/>
        </w:rPr>
        <w:t>Aprovado:______/ _____/_____</w:t>
      </w:r>
    </w:p>
    <w:tbl>
      <w:tblPr>
        <w:tblStyle w:val="TabelacomGrelha"/>
        <w:tblW w:w="9498" w:type="dxa"/>
        <w:tblInd w:w="108" w:type="dxa"/>
        <w:tblLook w:val="04A0" w:firstRow="1" w:lastRow="0" w:firstColumn="1" w:lastColumn="0" w:noHBand="0" w:noVBand="1"/>
      </w:tblPr>
      <w:tblGrid>
        <w:gridCol w:w="9498"/>
      </w:tblGrid>
      <w:tr w:rsidR="008D28D6" w:rsidTr="0058150D">
        <w:trPr>
          <w:trHeight w:val="1182"/>
        </w:trPr>
        <w:tc>
          <w:tcPr>
            <w:tcW w:w="9498" w:type="dxa"/>
          </w:tcPr>
          <w:p w:rsidR="008D28D6" w:rsidRDefault="00FE5311" w:rsidP="00C67DCB">
            <w:pPr>
              <w:spacing w:before="120" w:after="120" w:line="276" w:lineRule="auto"/>
              <w:jc w:val="center"/>
              <w:rPr>
                <w:rFonts w:ascii="Times New Roman" w:hAnsi="Times New Roman" w:cs="Times New Roman"/>
                <w:b/>
                <w:sz w:val="24"/>
                <w:szCs w:val="24"/>
              </w:rPr>
            </w:pPr>
            <w:r>
              <w:rPr>
                <w:rFonts w:ascii="Times New Roman" w:hAnsi="Times New Roman" w:cs="Times New Roman"/>
                <w:b/>
                <w:sz w:val="24"/>
                <w:szCs w:val="24"/>
              </w:rPr>
              <w:t>BANCA EXAMINADORA</w:t>
            </w:r>
          </w:p>
          <w:p w:rsidR="008D28D6" w:rsidRPr="008D28D6" w:rsidRDefault="008D28D6" w:rsidP="003E5065">
            <w:pPr>
              <w:spacing w:before="120" w:after="120" w:line="360" w:lineRule="auto"/>
              <w:jc w:val="both"/>
              <w:rPr>
                <w:rFonts w:ascii="Times New Roman" w:hAnsi="Times New Roman" w:cs="Times New Roman"/>
                <w:sz w:val="24"/>
                <w:szCs w:val="24"/>
              </w:rPr>
            </w:pPr>
            <w:r w:rsidRPr="008D28D6">
              <w:rPr>
                <w:rFonts w:ascii="Times New Roman" w:hAnsi="Times New Roman" w:cs="Times New Roman"/>
                <w:sz w:val="24"/>
                <w:szCs w:val="24"/>
              </w:rPr>
              <w:t>Presidente do Júri ........................................................</w:t>
            </w:r>
            <w:r w:rsidR="0058150D">
              <w:rPr>
                <w:rFonts w:ascii="Times New Roman" w:hAnsi="Times New Roman" w:cs="Times New Roman"/>
                <w:sz w:val="24"/>
                <w:szCs w:val="24"/>
              </w:rPr>
              <w:t>...........</w:t>
            </w:r>
            <w:r w:rsidRPr="008D28D6">
              <w:rPr>
                <w:rFonts w:ascii="Times New Roman" w:hAnsi="Times New Roman" w:cs="Times New Roman"/>
                <w:sz w:val="24"/>
                <w:szCs w:val="24"/>
              </w:rPr>
              <w:t>Assinatura.....................................</w:t>
            </w:r>
            <w:r>
              <w:rPr>
                <w:rFonts w:ascii="Times New Roman" w:hAnsi="Times New Roman" w:cs="Times New Roman"/>
                <w:sz w:val="24"/>
                <w:szCs w:val="24"/>
              </w:rPr>
              <w:t>.</w:t>
            </w:r>
          </w:p>
          <w:p w:rsidR="008D28D6" w:rsidRPr="008D28D6" w:rsidRDefault="008D28D6" w:rsidP="003E5065">
            <w:pPr>
              <w:spacing w:before="120" w:after="120" w:line="360" w:lineRule="auto"/>
              <w:jc w:val="both"/>
              <w:rPr>
                <w:rFonts w:ascii="Times New Roman" w:hAnsi="Times New Roman" w:cs="Times New Roman"/>
                <w:sz w:val="24"/>
                <w:szCs w:val="24"/>
              </w:rPr>
            </w:pPr>
            <w:r w:rsidRPr="008D28D6">
              <w:rPr>
                <w:rFonts w:ascii="Times New Roman" w:hAnsi="Times New Roman" w:cs="Times New Roman"/>
                <w:sz w:val="24"/>
                <w:szCs w:val="24"/>
              </w:rPr>
              <w:t>Primeiro Vogal ............................................................</w:t>
            </w:r>
            <w:r w:rsidR="0058150D">
              <w:rPr>
                <w:rFonts w:ascii="Times New Roman" w:hAnsi="Times New Roman" w:cs="Times New Roman"/>
                <w:sz w:val="24"/>
                <w:szCs w:val="24"/>
              </w:rPr>
              <w:t>.....</w:t>
            </w:r>
            <w:r w:rsidRPr="008D28D6">
              <w:rPr>
                <w:rFonts w:ascii="Times New Roman" w:hAnsi="Times New Roman" w:cs="Times New Roman"/>
                <w:sz w:val="24"/>
                <w:szCs w:val="24"/>
              </w:rPr>
              <w:t>.</w:t>
            </w:r>
            <w:r w:rsidR="0058150D">
              <w:rPr>
                <w:rFonts w:ascii="Times New Roman" w:hAnsi="Times New Roman" w:cs="Times New Roman"/>
                <w:sz w:val="24"/>
                <w:szCs w:val="24"/>
              </w:rPr>
              <w:t>.....</w:t>
            </w:r>
            <w:r w:rsidRPr="008D28D6">
              <w:rPr>
                <w:rFonts w:ascii="Times New Roman" w:hAnsi="Times New Roman" w:cs="Times New Roman"/>
                <w:sz w:val="24"/>
                <w:szCs w:val="24"/>
              </w:rPr>
              <w:t>Assinatura.....................................</w:t>
            </w:r>
          </w:p>
          <w:p w:rsidR="008D28D6" w:rsidRDefault="008D28D6" w:rsidP="003E5065">
            <w:pPr>
              <w:spacing w:before="120" w:after="120" w:line="360" w:lineRule="auto"/>
              <w:jc w:val="both"/>
              <w:rPr>
                <w:rFonts w:ascii="Times New Roman" w:hAnsi="Times New Roman" w:cs="Times New Roman"/>
                <w:b/>
                <w:sz w:val="24"/>
                <w:szCs w:val="24"/>
              </w:rPr>
            </w:pPr>
            <w:r w:rsidRPr="008D28D6">
              <w:rPr>
                <w:rFonts w:ascii="Times New Roman" w:hAnsi="Times New Roman" w:cs="Times New Roman"/>
                <w:sz w:val="24"/>
                <w:szCs w:val="24"/>
              </w:rPr>
              <w:t>Segundo Vogal ............................................................</w:t>
            </w:r>
            <w:r w:rsidR="0058150D">
              <w:rPr>
                <w:rFonts w:ascii="Times New Roman" w:hAnsi="Times New Roman" w:cs="Times New Roman"/>
                <w:sz w:val="24"/>
                <w:szCs w:val="24"/>
              </w:rPr>
              <w:t>..........</w:t>
            </w:r>
            <w:r w:rsidRPr="008D28D6">
              <w:rPr>
                <w:rFonts w:ascii="Times New Roman" w:hAnsi="Times New Roman" w:cs="Times New Roman"/>
                <w:sz w:val="24"/>
                <w:szCs w:val="24"/>
              </w:rPr>
              <w:t>.Assinatura.....................................</w:t>
            </w:r>
          </w:p>
        </w:tc>
      </w:tr>
    </w:tbl>
    <w:p w:rsidR="004920F4" w:rsidRPr="003E5065" w:rsidRDefault="004920F4" w:rsidP="003E5065">
      <w:pPr>
        <w:spacing w:before="120" w:after="120" w:line="360" w:lineRule="auto"/>
        <w:ind w:left="360"/>
        <w:jc w:val="both"/>
        <w:rPr>
          <w:rFonts w:ascii="Times New Roman" w:hAnsi="Times New Roman" w:cs="Times New Roman"/>
          <w:b/>
          <w:sz w:val="24"/>
          <w:szCs w:val="24"/>
        </w:rPr>
      </w:pPr>
    </w:p>
    <w:p w:rsidR="004920F4" w:rsidRPr="003E5065" w:rsidRDefault="004920F4" w:rsidP="003E5065">
      <w:pPr>
        <w:spacing w:before="120" w:after="120" w:line="360" w:lineRule="auto"/>
        <w:ind w:left="360"/>
        <w:jc w:val="both"/>
        <w:rPr>
          <w:rFonts w:ascii="Times New Roman" w:hAnsi="Times New Roman" w:cs="Times New Roman"/>
          <w:b/>
          <w:sz w:val="24"/>
          <w:szCs w:val="24"/>
        </w:rPr>
      </w:pPr>
    </w:p>
    <w:p w:rsidR="004920F4" w:rsidRPr="003E5065" w:rsidRDefault="004920F4" w:rsidP="003E5065">
      <w:pPr>
        <w:spacing w:before="120" w:after="120" w:line="360" w:lineRule="auto"/>
        <w:ind w:left="360"/>
        <w:jc w:val="both"/>
        <w:rPr>
          <w:rFonts w:ascii="Times New Roman" w:hAnsi="Times New Roman" w:cs="Times New Roman"/>
          <w:b/>
          <w:sz w:val="24"/>
          <w:szCs w:val="24"/>
        </w:rPr>
      </w:pPr>
    </w:p>
    <w:p w:rsidR="004920F4" w:rsidRPr="003E5065" w:rsidRDefault="004920F4" w:rsidP="003E5065">
      <w:pPr>
        <w:spacing w:before="120" w:after="120" w:line="360" w:lineRule="auto"/>
        <w:ind w:left="360"/>
        <w:jc w:val="both"/>
        <w:rPr>
          <w:rFonts w:ascii="Times New Roman" w:hAnsi="Times New Roman" w:cs="Times New Roman"/>
          <w:b/>
          <w:sz w:val="24"/>
          <w:szCs w:val="24"/>
        </w:rPr>
      </w:pPr>
    </w:p>
    <w:p w:rsidR="004920F4" w:rsidRPr="003E5065" w:rsidRDefault="004920F4" w:rsidP="003E5065">
      <w:pPr>
        <w:spacing w:before="120" w:after="120" w:line="360" w:lineRule="auto"/>
        <w:ind w:left="360"/>
        <w:jc w:val="both"/>
        <w:rPr>
          <w:rFonts w:ascii="Times New Roman" w:hAnsi="Times New Roman" w:cs="Times New Roman"/>
          <w:b/>
          <w:sz w:val="24"/>
          <w:szCs w:val="24"/>
        </w:rPr>
      </w:pPr>
    </w:p>
    <w:p w:rsidR="004920F4" w:rsidRPr="003E5065" w:rsidRDefault="004920F4" w:rsidP="003E5065">
      <w:pPr>
        <w:spacing w:before="120" w:after="120" w:line="360" w:lineRule="auto"/>
        <w:ind w:left="360"/>
        <w:jc w:val="both"/>
        <w:rPr>
          <w:rFonts w:ascii="Times New Roman" w:hAnsi="Times New Roman" w:cs="Times New Roman"/>
          <w:b/>
          <w:sz w:val="24"/>
          <w:szCs w:val="24"/>
        </w:rPr>
      </w:pPr>
    </w:p>
    <w:p w:rsidR="004920F4" w:rsidRPr="003E5065" w:rsidRDefault="004920F4" w:rsidP="003E5065">
      <w:pPr>
        <w:spacing w:before="120" w:after="120" w:line="360" w:lineRule="auto"/>
        <w:ind w:left="360"/>
        <w:jc w:val="both"/>
        <w:rPr>
          <w:rFonts w:ascii="Times New Roman" w:hAnsi="Times New Roman" w:cs="Times New Roman"/>
          <w:b/>
          <w:sz w:val="24"/>
          <w:szCs w:val="24"/>
        </w:rPr>
      </w:pPr>
    </w:p>
    <w:p w:rsidR="004920F4" w:rsidRPr="003E5065" w:rsidRDefault="004920F4" w:rsidP="003E5065">
      <w:pPr>
        <w:spacing w:before="120" w:after="120" w:line="360" w:lineRule="auto"/>
        <w:ind w:left="360"/>
        <w:jc w:val="both"/>
        <w:rPr>
          <w:rFonts w:ascii="Times New Roman" w:hAnsi="Times New Roman" w:cs="Times New Roman"/>
          <w:b/>
          <w:sz w:val="24"/>
          <w:szCs w:val="24"/>
        </w:rPr>
      </w:pPr>
    </w:p>
    <w:p w:rsidR="0093335B" w:rsidRDefault="0093335B" w:rsidP="003E5065">
      <w:pPr>
        <w:spacing w:before="120" w:after="120" w:line="360" w:lineRule="auto"/>
        <w:ind w:left="360"/>
        <w:jc w:val="both"/>
        <w:rPr>
          <w:rFonts w:ascii="Times New Roman" w:hAnsi="Times New Roman" w:cs="Times New Roman"/>
          <w:b/>
          <w:sz w:val="24"/>
          <w:szCs w:val="24"/>
        </w:rPr>
        <w:sectPr w:rsidR="0093335B" w:rsidSect="003E5065">
          <w:footerReference w:type="default" r:id="rId9"/>
          <w:footerReference w:type="first" r:id="rId10"/>
          <w:pgSz w:w="11906" w:h="16838"/>
          <w:pgMar w:top="1701" w:right="1134" w:bottom="1134" w:left="1701" w:header="1701" w:footer="1134" w:gutter="0"/>
          <w:cols w:space="708"/>
          <w:titlePg/>
          <w:docGrid w:linePitch="360"/>
        </w:sectPr>
      </w:pPr>
    </w:p>
    <w:p w:rsidR="004920F4" w:rsidRPr="00F326E3" w:rsidRDefault="00A65A42" w:rsidP="00F326E3">
      <w:pPr>
        <w:pStyle w:val="Ttulo1"/>
        <w:jc w:val="center"/>
        <w:rPr>
          <w:rFonts w:ascii="Times New Roman" w:hAnsi="Times New Roman" w:cs="Times New Roman"/>
          <w:b/>
          <w:sz w:val="28"/>
        </w:rPr>
      </w:pPr>
      <w:bookmarkStart w:id="0" w:name="_Toc526105201"/>
      <w:r w:rsidRPr="00F326E3">
        <w:rPr>
          <w:rFonts w:ascii="Times New Roman" w:hAnsi="Times New Roman" w:cs="Times New Roman"/>
          <w:b/>
          <w:sz w:val="28"/>
        </w:rPr>
        <w:lastRenderedPageBreak/>
        <w:t>DEDICATÓRIA</w:t>
      </w:r>
      <w:bookmarkEnd w:id="0"/>
    </w:p>
    <w:p w:rsidR="004920F4" w:rsidRPr="003E5065" w:rsidRDefault="004920F4" w:rsidP="003E5065">
      <w:pPr>
        <w:spacing w:before="120" w:after="120" w:line="360" w:lineRule="auto"/>
        <w:ind w:left="360"/>
        <w:jc w:val="both"/>
        <w:rPr>
          <w:rFonts w:ascii="Times New Roman" w:hAnsi="Times New Roman" w:cs="Times New Roman"/>
          <w:b/>
          <w:sz w:val="24"/>
          <w:szCs w:val="24"/>
        </w:rPr>
      </w:pPr>
    </w:p>
    <w:p w:rsidR="004920F4" w:rsidRPr="003E5065" w:rsidRDefault="004920F4" w:rsidP="003E5065">
      <w:pPr>
        <w:spacing w:before="120" w:after="120" w:line="360" w:lineRule="auto"/>
        <w:ind w:left="360"/>
        <w:jc w:val="both"/>
        <w:rPr>
          <w:rFonts w:ascii="Times New Roman" w:hAnsi="Times New Roman" w:cs="Times New Roman"/>
          <w:b/>
          <w:sz w:val="24"/>
          <w:szCs w:val="24"/>
        </w:rPr>
      </w:pPr>
    </w:p>
    <w:p w:rsidR="004920F4" w:rsidRPr="003E5065" w:rsidRDefault="004920F4" w:rsidP="003E5065">
      <w:pPr>
        <w:spacing w:before="120" w:after="120" w:line="360" w:lineRule="auto"/>
        <w:ind w:left="360"/>
        <w:jc w:val="both"/>
        <w:rPr>
          <w:rFonts w:ascii="Times New Roman" w:hAnsi="Times New Roman" w:cs="Times New Roman"/>
          <w:b/>
          <w:sz w:val="24"/>
          <w:szCs w:val="24"/>
        </w:rPr>
      </w:pPr>
    </w:p>
    <w:p w:rsidR="004920F4" w:rsidRPr="003E5065" w:rsidRDefault="004920F4" w:rsidP="003E5065">
      <w:pPr>
        <w:spacing w:before="120" w:after="120" w:line="360" w:lineRule="auto"/>
        <w:ind w:left="360"/>
        <w:jc w:val="both"/>
        <w:rPr>
          <w:rFonts w:ascii="Times New Roman" w:hAnsi="Times New Roman" w:cs="Times New Roman"/>
          <w:b/>
          <w:sz w:val="24"/>
          <w:szCs w:val="24"/>
        </w:rPr>
      </w:pPr>
    </w:p>
    <w:p w:rsidR="004920F4" w:rsidRPr="003E5065" w:rsidRDefault="004920F4" w:rsidP="003E5065">
      <w:pPr>
        <w:spacing w:before="120" w:after="120" w:line="360" w:lineRule="auto"/>
        <w:ind w:left="360"/>
        <w:jc w:val="both"/>
        <w:rPr>
          <w:rFonts w:ascii="Times New Roman" w:hAnsi="Times New Roman" w:cs="Times New Roman"/>
          <w:b/>
          <w:sz w:val="24"/>
          <w:szCs w:val="24"/>
        </w:rPr>
      </w:pPr>
    </w:p>
    <w:p w:rsidR="004847CD" w:rsidRPr="003E5065" w:rsidRDefault="004847CD" w:rsidP="003E5065">
      <w:pPr>
        <w:spacing w:before="120" w:after="120" w:line="360" w:lineRule="auto"/>
        <w:jc w:val="both"/>
        <w:rPr>
          <w:rFonts w:ascii="Times New Roman" w:hAnsi="Times New Roman" w:cs="Times New Roman"/>
          <w:i/>
          <w:sz w:val="24"/>
          <w:szCs w:val="24"/>
        </w:rPr>
      </w:pPr>
      <w:r w:rsidRPr="003E5065">
        <w:rPr>
          <w:rFonts w:ascii="Times New Roman" w:hAnsi="Times New Roman" w:cs="Times New Roman"/>
          <w:sz w:val="24"/>
          <w:szCs w:val="24"/>
        </w:rPr>
        <w:t xml:space="preserve">                                                                            Aos meus pais </w:t>
      </w:r>
      <w:r w:rsidRPr="003E5065">
        <w:rPr>
          <w:rFonts w:ascii="Times New Roman" w:hAnsi="Times New Roman" w:cs="Times New Roman"/>
          <w:i/>
          <w:sz w:val="24"/>
          <w:szCs w:val="24"/>
        </w:rPr>
        <w:t>in memorian</w:t>
      </w:r>
    </w:p>
    <w:p w:rsidR="004847CD" w:rsidRPr="003E5065" w:rsidRDefault="004847CD" w:rsidP="003E5065">
      <w:pPr>
        <w:spacing w:before="120" w:after="120" w:line="360" w:lineRule="auto"/>
        <w:jc w:val="both"/>
        <w:rPr>
          <w:rFonts w:ascii="Times New Roman" w:eastAsia="Calibri" w:hAnsi="Times New Roman" w:cs="Times New Roman"/>
          <w:sz w:val="24"/>
          <w:szCs w:val="24"/>
        </w:rPr>
      </w:pPr>
    </w:p>
    <w:p w:rsidR="004920F4" w:rsidRPr="003E5065" w:rsidRDefault="004920F4" w:rsidP="003E5065">
      <w:pPr>
        <w:spacing w:before="120" w:after="120" w:line="360" w:lineRule="auto"/>
        <w:ind w:left="360"/>
        <w:jc w:val="both"/>
        <w:rPr>
          <w:rFonts w:ascii="Times New Roman" w:hAnsi="Times New Roman" w:cs="Times New Roman"/>
          <w:sz w:val="24"/>
          <w:szCs w:val="24"/>
        </w:rPr>
      </w:pPr>
    </w:p>
    <w:p w:rsidR="004920F4" w:rsidRPr="003E5065" w:rsidRDefault="004920F4" w:rsidP="003E5065">
      <w:pPr>
        <w:spacing w:before="120" w:after="120" w:line="360" w:lineRule="auto"/>
        <w:ind w:left="360"/>
        <w:jc w:val="both"/>
        <w:rPr>
          <w:rFonts w:ascii="Times New Roman" w:hAnsi="Times New Roman" w:cs="Times New Roman"/>
          <w:b/>
          <w:sz w:val="24"/>
          <w:szCs w:val="24"/>
        </w:rPr>
      </w:pPr>
    </w:p>
    <w:p w:rsidR="004920F4" w:rsidRPr="003E5065" w:rsidRDefault="004920F4" w:rsidP="003E5065">
      <w:pPr>
        <w:spacing w:before="120" w:after="120" w:line="360" w:lineRule="auto"/>
        <w:ind w:left="360"/>
        <w:jc w:val="both"/>
        <w:rPr>
          <w:rFonts w:ascii="Times New Roman" w:hAnsi="Times New Roman" w:cs="Times New Roman"/>
          <w:b/>
          <w:sz w:val="24"/>
          <w:szCs w:val="24"/>
        </w:rPr>
      </w:pPr>
    </w:p>
    <w:p w:rsidR="004920F4" w:rsidRPr="003E5065" w:rsidRDefault="004920F4" w:rsidP="003E5065">
      <w:pPr>
        <w:spacing w:before="120" w:after="120" w:line="360" w:lineRule="auto"/>
        <w:ind w:left="360"/>
        <w:jc w:val="both"/>
        <w:rPr>
          <w:rFonts w:ascii="Times New Roman" w:hAnsi="Times New Roman" w:cs="Times New Roman"/>
          <w:b/>
          <w:sz w:val="24"/>
          <w:szCs w:val="24"/>
        </w:rPr>
      </w:pPr>
    </w:p>
    <w:p w:rsidR="004920F4" w:rsidRPr="003E5065" w:rsidRDefault="004920F4" w:rsidP="003E5065">
      <w:pPr>
        <w:spacing w:before="120" w:after="120" w:line="360" w:lineRule="auto"/>
        <w:ind w:left="360"/>
        <w:jc w:val="both"/>
        <w:rPr>
          <w:rFonts w:ascii="Times New Roman" w:hAnsi="Times New Roman" w:cs="Times New Roman"/>
          <w:b/>
          <w:sz w:val="24"/>
          <w:szCs w:val="24"/>
        </w:rPr>
      </w:pPr>
    </w:p>
    <w:p w:rsidR="004920F4" w:rsidRPr="003E5065" w:rsidRDefault="004920F4" w:rsidP="003E5065">
      <w:pPr>
        <w:spacing w:before="120" w:after="120" w:line="360" w:lineRule="auto"/>
        <w:ind w:left="360"/>
        <w:jc w:val="both"/>
        <w:rPr>
          <w:rFonts w:ascii="Times New Roman" w:hAnsi="Times New Roman" w:cs="Times New Roman"/>
          <w:b/>
          <w:sz w:val="24"/>
          <w:szCs w:val="24"/>
        </w:rPr>
      </w:pPr>
    </w:p>
    <w:p w:rsidR="004920F4" w:rsidRPr="003E5065" w:rsidRDefault="004920F4" w:rsidP="003E5065">
      <w:pPr>
        <w:spacing w:before="120" w:after="120" w:line="360" w:lineRule="auto"/>
        <w:ind w:left="360"/>
        <w:jc w:val="both"/>
        <w:rPr>
          <w:rFonts w:ascii="Times New Roman" w:hAnsi="Times New Roman" w:cs="Times New Roman"/>
          <w:b/>
          <w:sz w:val="24"/>
          <w:szCs w:val="24"/>
        </w:rPr>
      </w:pPr>
    </w:p>
    <w:p w:rsidR="004920F4" w:rsidRPr="003E5065" w:rsidRDefault="004920F4" w:rsidP="003E5065">
      <w:pPr>
        <w:spacing w:before="120" w:after="120" w:line="360" w:lineRule="auto"/>
        <w:ind w:left="360"/>
        <w:jc w:val="both"/>
        <w:rPr>
          <w:rFonts w:ascii="Times New Roman" w:hAnsi="Times New Roman" w:cs="Times New Roman"/>
          <w:b/>
          <w:sz w:val="24"/>
          <w:szCs w:val="24"/>
        </w:rPr>
      </w:pPr>
    </w:p>
    <w:p w:rsidR="004920F4" w:rsidRPr="003E5065" w:rsidRDefault="004920F4" w:rsidP="003E5065">
      <w:pPr>
        <w:spacing w:before="120" w:after="120" w:line="360" w:lineRule="auto"/>
        <w:ind w:left="360"/>
        <w:jc w:val="both"/>
        <w:rPr>
          <w:rFonts w:ascii="Times New Roman" w:hAnsi="Times New Roman" w:cs="Times New Roman"/>
          <w:b/>
          <w:sz w:val="24"/>
          <w:szCs w:val="24"/>
        </w:rPr>
      </w:pPr>
    </w:p>
    <w:p w:rsidR="004920F4" w:rsidRPr="003E5065" w:rsidRDefault="004920F4" w:rsidP="003E5065">
      <w:pPr>
        <w:spacing w:before="120" w:after="120" w:line="360" w:lineRule="auto"/>
        <w:ind w:left="360"/>
        <w:jc w:val="both"/>
        <w:rPr>
          <w:rFonts w:ascii="Times New Roman" w:hAnsi="Times New Roman" w:cs="Times New Roman"/>
          <w:b/>
          <w:sz w:val="24"/>
          <w:szCs w:val="24"/>
        </w:rPr>
      </w:pPr>
    </w:p>
    <w:p w:rsidR="004920F4" w:rsidRPr="003E5065" w:rsidRDefault="004920F4" w:rsidP="003E5065">
      <w:pPr>
        <w:spacing w:before="120" w:after="120" w:line="360" w:lineRule="auto"/>
        <w:ind w:left="360"/>
        <w:jc w:val="both"/>
        <w:rPr>
          <w:rFonts w:ascii="Times New Roman" w:hAnsi="Times New Roman" w:cs="Times New Roman"/>
          <w:b/>
          <w:sz w:val="24"/>
          <w:szCs w:val="24"/>
        </w:rPr>
      </w:pPr>
    </w:p>
    <w:p w:rsidR="004920F4" w:rsidRPr="003E5065" w:rsidRDefault="004920F4" w:rsidP="003E5065">
      <w:pPr>
        <w:spacing w:before="120" w:after="120" w:line="360" w:lineRule="auto"/>
        <w:ind w:left="360"/>
        <w:jc w:val="both"/>
        <w:rPr>
          <w:rFonts w:ascii="Times New Roman" w:hAnsi="Times New Roman" w:cs="Times New Roman"/>
          <w:b/>
          <w:sz w:val="24"/>
          <w:szCs w:val="24"/>
        </w:rPr>
      </w:pPr>
    </w:p>
    <w:p w:rsidR="004920F4" w:rsidRDefault="004920F4" w:rsidP="003E5065">
      <w:pPr>
        <w:spacing w:before="120" w:after="120" w:line="360" w:lineRule="auto"/>
        <w:jc w:val="both"/>
        <w:rPr>
          <w:rFonts w:ascii="Times New Roman" w:hAnsi="Times New Roman" w:cs="Times New Roman"/>
          <w:b/>
          <w:sz w:val="24"/>
          <w:szCs w:val="24"/>
        </w:rPr>
      </w:pPr>
    </w:p>
    <w:p w:rsidR="002668F6" w:rsidRDefault="002668F6" w:rsidP="003E5065">
      <w:pPr>
        <w:spacing w:before="120" w:after="120" w:line="360" w:lineRule="auto"/>
        <w:jc w:val="both"/>
        <w:rPr>
          <w:rFonts w:ascii="Times New Roman" w:hAnsi="Times New Roman" w:cs="Times New Roman"/>
          <w:b/>
          <w:sz w:val="24"/>
          <w:szCs w:val="24"/>
        </w:rPr>
      </w:pPr>
    </w:p>
    <w:p w:rsidR="002668F6" w:rsidRDefault="002668F6" w:rsidP="003E5065">
      <w:pPr>
        <w:spacing w:before="120" w:after="120" w:line="360" w:lineRule="auto"/>
        <w:jc w:val="both"/>
        <w:rPr>
          <w:rFonts w:ascii="Times New Roman" w:hAnsi="Times New Roman" w:cs="Times New Roman"/>
          <w:b/>
          <w:sz w:val="24"/>
          <w:szCs w:val="24"/>
        </w:rPr>
      </w:pPr>
    </w:p>
    <w:p w:rsidR="002668F6" w:rsidRDefault="002668F6" w:rsidP="003E5065">
      <w:pPr>
        <w:spacing w:before="120" w:after="120" w:line="360" w:lineRule="auto"/>
        <w:jc w:val="both"/>
        <w:rPr>
          <w:rFonts w:ascii="Times New Roman" w:hAnsi="Times New Roman" w:cs="Times New Roman"/>
          <w:b/>
          <w:sz w:val="24"/>
          <w:szCs w:val="24"/>
        </w:rPr>
      </w:pPr>
    </w:p>
    <w:p w:rsidR="002668F6" w:rsidRDefault="002668F6" w:rsidP="003E5065">
      <w:pPr>
        <w:spacing w:before="120" w:after="120" w:line="360" w:lineRule="auto"/>
        <w:jc w:val="both"/>
        <w:rPr>
          <w:rFonts w:ascii="Times New Roman" w:hAnsi="Times New Roman" w:cs="Times New Roman"/>
          <w:b/>
          <w:sz w:val="24"/>
          <w:szCs w:val="24"/>
        </w:rPr>
      </w:pPr>
    </w:p>
    <w:p w:rsidR="002668F6" w:rsidRPr="003E5065" w:rsidRDefault="002668F6" w:rsidP="0093335B">
      <w:pPr>
        <w:spacing w:before="120" w:after="120" w:line="360" w:lineRule="auto"/>
        <w:jc w:val="center"/>
        <w:rPr>
          <w:rFonts w:ascii="Times New Roman" w:hAnsi="Times New Roman" w:cs="Times New Roman"/>
          <w:b/>
          <w:sz w:val="24"/>
          <w:szCs w:val="24"/>
        </w:rPr>
      </w:pPr>
    </w:p>
    <w:p w:rsidR="004920F4" w:rsidRPr="00F326E3" w:rsidRDefault="00A65A42" w:rsidP="00F326E3">
      <w:pPr>
        <w:pStyle w:val="Ttulo1"/>
        <w:jc w:val="center"/>
        <w:rPr>
          <w:rFonts w:ascii="Times New Roman" w:hAnsi="Times New Roman" w:cs="Times New Roman"/>
          <w:b/>
          <w:sz w:val="28"/>
        </w:rPr>
      </w:pPr>
      <w:bookmarkStart w:id="1" w:name="_Toc526105202"/>
      <w:r w:rsidRPr="00F326E3">
        <w:rPr>
          <w:rFonts w:ascii="Times New Roman" w:hAnsi="Times New Roman" w:cs="Times New Roman"/>
          <w:b/>
          <w:sz w:val="28"/>
        </w:rPr>
        <w:t>AGRADECIMENTOS</w:t>
      </w:r>
      <w:bookmarkEnd w:id="1"/>
    </w:p>
    <w:p w:rsidR="00A14262" w:rsidRDefault="00A14262" w:rsidP="003E5065">
      <w:pPr>
        <w:spacing w:before="120" w:after="120" w:line="360" w:lineRule="auto"/>
        <w:ind w:left="360"/>
        <w:jc w:val="both"/>
        <w:rPr>
          <w:rFonts w:ascii="Times New Roman" w:hAnsi="Times New Roman" w:cs="Times New Roman"/>
          <w:sz w:val="24"/>
          <w:szCs w:val="24"/>
        </w:rPr>
      </w:pPr>
    </w:p>
    <w:p w:rsidR="001A09B4" w:rsidRDefault="001A09B4" w:rsidP="003E5065">
      <w:pPr>
        <w:spacing w:before="120" w:after="120" w:line="360" w:lineRule="auto"/>
        <w:ind w:left="360"/>
        <w:jc w:val="both"/>
        <w:rPr>
          <w:rFonts w:ascii="Times New Roman" w:hAnsi="Times New Roman" w:cs="Times New Roman"/>
          <w:sz w:val="24"/>
          <w:szCs w:val="24"/>
        </w:rPr>
      </w:pPr>
    </w:p>
    <w:p w:rsidR="001A09B4" w:rsidRDefault="001A09B4" w:rsidP="003E5065">
      <w:pPr>
        <w:spacing w:before="120" w:after="120" w:line="360" w:lineRule="auto"/>
        <w:ind w:left="360"/>
        <w:jc w:val="both"/>
        <w:rPr>
          <w:rFonts w:ascii="Times New Roman" w:hAnsi="Times New Roman" w:cs="Times New Roman"/>
          <w:sz w:val="24"/>
          <w:szCs w:val="24"/>
        </w:rPr>
      </w:pPr>
    </w:p>
    <w:p w:rsidR="001A09B4" w:rsidRDefault="001A09B4" w:rsidP="003E5065">
      <w:pPr>
        <w:spacing w:before="120" w:after="120" w:line="360" w:lineRule="auto"/>
        <w:ind w:left="360"/>
        <w:jc w:val="both"/>
        <w:rPr>
          <w:rFonts w:ascii="Times New Roman" w:hAnsi="Times New Roman" w:cs="Times New Roman"/>
          <w:sz w:val="24"/>
          <w:szCs w:val="24"/>
        </w:rPr>
      </w:pPr>
    </w:p>
    <w:p w:rsidR="001A09B4" w:rsidRDefault="001A09B4" w:rsidP="003E5065">
      <w:pPr>
        <w:spacing w:before="120" w:after="120" w:line="360" w:lineRule="auto"/>
        <w:ind w:left="360"/>
        <w:jc w:val="both"/>
        <w:rPr>
          <w:rFonts w:ascii="Times New Roman" w:hAnsi="Times New Roman" w:cs="Times New Roman"/>
          <w:sz w:val="24"/>
          <w:szCs w:val="24"/>
        </w:rPr>
      </w:pPr>
    </w:p>
    <w:p w:rsidR="00A65A42" w:rsidRPr="003E5065" w:rsidRDefault="002E7A01" w:rsidP="001A09B4">
      <w:pPr>
        <w:spacing w:before="120" w:after="120" w:line="360" w:lineRule="auto"/>
        <w:ind w:left="3540"/>
        <w:jc w:val="both"/>
        <w:rPr>
          <w:rFonts w:ascii="Times New Roman" w:hAnsi="Times New Roman" w:cs="Times New Roman"/>
          <w:sz w:val="24"/>
          <w:szCs w:val="24"/>
        </w:rPr>
      </w:pPr>
      <w:r>
        <w:rPr>
          <w:rFonts w:ascii="Times New Roman" w:hAnsi="Times New Roman" w:cs="Times New Roman"/>
          <w:sz w:val="24"/>
          <w:szCs w:val="24"/>
        </w:rPr>
        <w:t>Á Deus pelo dom gratui</w:t>
      </w:r>
      <w:r w:rsidRPr="003E5065">
        <w:rPr>
          <w:rFonts w:ascii="Times New Roman" w:hAnsi="Times New Roman" w:cs="Times New Roman"/>
          <w:sz w:val="24"/>
          <w:szCs w:val="24"/>
        </w:rPr>
        <w:t>to</w:t>
      </w:r>
      <w:r w:rsidR="00BA3E99" w:rsidRPr="003E5065">
        <w:rPr>
          <w:rFonts w:ascii="Times New Roman" w:hAnsi="Times New Roman" w:cs="Times New Roman"/>
          <w:sz w:val="24"/>
          <w:szCs w:val="24"/>
        </w:rPr>
        <w:t xml:space="preserve"> da v</w:t>
      </w:r>
      <w:r>
        <w:rPr>
          <w:rFonts w:ascii="Times New Roman" w:hAnsi="Times New Roman" w:cs="Times New Roman"/>
          <w:sz w:val="24"/>
          <w:szCs w:val="24"/>
        </w:rPr>
        <w:t>ida e pela razão da minha existê</w:t>
      </w:r>
      <w:r w:rsidR="00BA3E99" w:rsidRPr="003E5065">
        <w:rPr>
          <w:rFonts w:ascii="Times New Roman" w:hAnsi="Times New Roman" w:cs="Times New Roman"/>
          <w:sz w:val="24"/>
          <w:szCs w:val="24"/>
        </w:rPr>
        <w:t>ncia</w:t>
      </w:r>
    </w:p>
    <w:p w:rsidR="00BA3E99" w:rsidRPr="003E5065" w:rsidRDefault="00695B38" w:rsidP="001A09B4">
      <w:pPr>
        <w:spacing w:before="120" w:after="120" w:line="360" w:lineRule="auto"/>
        <w:ind w:left="3540"/>
        <w:jc w:val="both"/>
        <w:rPr>
          <w:rFonts w:ascii="Times New Roman" w:hAnsi="Times New Roman" w:cs="Times New Roman"/>
          <w:sz w:val="24"/>
          <w:szCs w:val="24"/>
        </w:rPr>
      </w:pPr>
      <w:r w:rsidRPr="003E5065">
        <w:rPr>
          <w:rFonts w:ascii="Times New Roman" w:hAnsi="Times New Roman" w:cs="Times New Roman"/>
          <w:sz w:val="24"/>
          <w:szCs w:val="24"/>
        </w:rPr>
        <w:t>Á Universidade Té</w:t>
      </w:r>
      <w:r w:rsidR="00BA3E99" w:rsidRPr="003E5065">
        <w:rPr>
          <w:rFonts w:ascii="Times New Roman" w:hAnsi="Times New Roman" w:cs="Times New Roman"/>
          <w:sz w:val="24"/>
          <w:szCs w:val="24"/>
        </w:rPr>
        <w:t>cnica de Angola</w:t>
      </w:r>
    </w:p>
    <w:p w:rsidR="00BA3E99" w:rsidRPr="003E5065" w:rsidRDefault="00BA3E99" w:rsidP="001A09B4">
      <w:pPr>
        <w:spacing w:before="120" w:after="120" w:line="360" w:lineRule="auto"/>
        <w:ind w:left="3540"/>
        <w:jc w:val="both"/>
        <w:rPr>
          <w:rFonts w:ascii="Times New Roman" w:hAnsi="Times New Roman" w:cs="Times New Roman"/>
          <w:sz w:val="24"/>
          <w:szCs w:val="24"/>
        </w:rPr>
      </w:pPr>
      <w:r w:rsidRPr="003E5065">
        <w:rPr>
          <w:rFonts w:ascii="Times New Roman" w:hAnsi="Times New Roman" w:cs="Times New Roman"/>
          <w:sz w:val="24"/>
          <w:szCs w:val="24"/>
        </w:rPr>
        <w:t xml:space="preserve">Ao meu </w:t>
      </w:r>
      <w:r w:rsidR="002E7A01" w:rsidRPr="003E5065">
        <w:rPr>
          <w:rFonts w:ascii="Times New Roman" w:hAnsi="Times New Roman" w:cs="Times New Roman"/>
          <w:sz w:val="24"/>
          <w:szCs w:val="24"/>
        </w:rPr>
        <w:t>Orientador</w:t>
      </w:r>
      <w:r w:rsidRPr="003E5065">
        <w:rPr>
          <w:rFonts w:ascii="Times New Roman" w:hAnsi="Times New Roman" w:cs="Times New Roman"/>
          <w:sz w:val="24"/>
          <w:szCs w:val="24"/>
        </w:rPr>
        <w:t xml:space="preserve"> Amiraldes Xavier que pacientemente </w:t>
      </w:r>
      <w:r w:rsidR="00CA2794" w:rsidRPr="003E5065">
        <w:rPr>
          <w:rFonts w:ascii="Times New Roman" w:hAnsi="Times New Roman" w:cs="Times New Roman"/>
          <w:sz w:val="24"/>
          <w:szCs w:val="24"/>
        </w:rPr>
        <w:t>com muita sabedoria</w:t>
      </w:r>
      <w:r w:rsidR="00166463" w:rsidRPr="003E5065">
        <w:rPr>
          <w:rFonts w:ascii="Times New Roman" w:hAnsi="Times New Roman" w:cs="Times New Roman"/>
          <w:sz w:val="24"/>
          <w:szCs w:val="24"/>
        </w:rPr>
        <w:t xml:space="preserve"> </w:t>
      </w:r>
      <w:r w:rsidRPr="003E5065">
        <w:rPr>
          <w:rFonts w:ascii="Times New Roman" w:hAnsi="Times New Roman" w:cs="Times New Roman"/>
          <w:sz w:val="24"/>
          <w:szCs w:val="24"/>
        </w:rPr>
        <w:t xml:space="preserve">se </w:t>
      </w:r>
      <w:r w:rsidR="001A09B4" w:rsidRPr="003E5065">
        <w:rPr>
          <w:rFonts w:ascii="Times New Roman" w:hAnsi="Times New Roman" w:cs="Times New Roman"/>
          <w:sz w:val="24"/>
          <w:szCs w:val="24"/>
        </w:rPr>
        <w:t>disponibilizou</w:t>
      </w:r>
      <w:r w:rsidRPr="003E5065">
        <w:rPr>
          <w:rFonts w:ascii="Times New Roman" w:hAnsi="Times New Roman" w:cs="Times New Roman"/>
          <w:sz w:val="24"/>
          <w:szCs w:val="24"/>
        </w:rPr>
        <w:t xml:space="preserve"> a me </w:t>
      </w:r>
      <w:r w:rsidR="00695B38" w:rsidRPr="003E5065">
        <w:rPr>
          <w:rFonts w:ascii="Times New Roman" w:hAnsi="Times New Roman" w:cs="Times New Roman"/>
          <w:sz w:val="24"/>
          <w:szCs w:val="24"/>
        </w:rPr>
        <w:t>acompanhar</w:t>
      </w:r>
      <w:r w:rsidR="00166463" w:rsidRPr="003E5065">
        <w:rPr>
          <w:rFonts w:ascii="Times New Roman" w:hAnsi="Times New Roman" w:cs="Times New Roman"/>
          <w:sz w:val="24"/>
          <w:szCs w:val="24"/>
        </w:rPr>
        <w:t xml:space="preserve"> </w:t>
      </w:r>
      <w:r w:rsidR="00695B38" w:rsidRPr="003E5065">
        <w:rPr>
          <w:rFonts w:ascii="Times New Roman" w:hAnsi="Times New Roman" w:cs="Times New Roman"/>
          <w:sz w:val="24"/>
          <w:szCs w:val="24"/>
        </w:rPr>
        <w:t>nessa difí</w:t>
      </w:r>
      <w:r w:rsidRPr="003E5065">
        <w:rPr>
          <w:rFonts w:ascii="Times New Roman" w:hAnsi="Times New Roman" w:cs="Times New Roman"/>
          <w:sz w:val="24"/>
          <w:szCs w:val="24"/>
        </w:rPr>
        <w:t>cil tarefa</w:t>
      </w:r>
    </w:p>
    <w:p w:rsidR="00057EE2" w:rsidRPr="003E5065" w:rsidRDefault="00166463" w:rsidP="001A09B4">
      <w:pPr>
        <w:spacing w:before="120" w:after="120" w:line="360" w:lineRule="auto"/>
        <w:ind w:left="3540"/>
        <w:jc w:val="both"/>
        <w:rPr>
          <w:rFonts w:ascii="Times New Roman" w:hAnsi="Times New Roman" w:cs="Times New Roman"/>
          <w:i/>
          <w:sz w:val="24"/>
          <w:szCs w:val="24"/>
        </w:rPr>
      </w:pPr>
      <w:r w:rsidRPr="003E5065">
        <w:rPr>
          <w:rFonts w:ascii="Times New Roman" w:hAnsi="Times New Roman" w:cs="Times New Roman"/>
          <w:sz w:val="24"/>
          <w:szCs w:val="24"/>
        </w:rPr>
        <w:t>Aos meus pa</w:t>
      </w:r>
      <w:r w:rsidR="00057EE2" w:rsidRPr="003E5065">
        <w:rPr>
          <w:rFonts w:ascii="Times New Roman" w:hAnsi="Times New Roman" w:cs="Times New Roman"/>
          <w:sz w:val="24"/>
          <w:szCs w:val="24"/>
        </w:rPr>
        <w:t>is</w:t>
      </w:r>
      <w:r w:rsidR="00057EE2" w:rsidRPr="003E5065">
        <w:rPr>
          <w:rFonts w:ascii="Times New Roman" w:hAnsi="Times New Roman" w:cs="Times New Roman"/>
          <w:i/>
          <w:sz w:val="24"/>
          <w:szCs w:val="24"/>
        </w:rPr>
        <w:t xml:space="preserve"> in memorian</w:t>
      </w:r>
    </w:p>
    <w:p w:rsidR="002E7A01" w:rsidRDefault="00057EE2" w:rsidP="001A09B4">
      <w:pPr>
        <w:spacing w:before="120" w:after="120" w:line="360" w:lineRule="auto"/>
        <w:ind w:left="3540"/>
        <w:jc w:val="both"/>
        <w:rPr>
          <w:rFonts w:ascii="Times New Roman" w:hAnsi="Times New Roman" w:cs="Times New Roman"/>
          <w:sz w:val="24"/>
          <w:szCs w:val="24"/>
        </w:rPr>
      </w:pPr>
      <w:r w:rsidRPr="003E5065">
        <w:rPr>
          <w:rFonts w:ascii="Times New Roman" w:hAnsi="Times New Roman" w:cs="Times New Roman"/>
          <w:sz w:val="24"/>
          <w:szCs w:val="24"/>
        </w:rPr>
        <w:t>Ao meu tio Domingos Jaime, pela confiança em mim depositada, pelo apoio, por fazer de mim essa pessoa que sou hoje e por investir na minha formação, o tenho como um exemplo a seguir</w:t>
      </w:r>
    </w:p>
    <w:p w:rsidR="003E238C" w:rsidRDefault="003E238C" w:rsidP="001A09B4">
      <w:pPr>
        <w:spacing w:before="120" w:after="120" w:line="360" w:lineRule="auto"/>
        <w:ind w:left="3540"/>
        <w:jc w:val="both"/>
        <w:rPr>
          <w:rFonts w:ascii="Times New Roman" w:hAnsi="Times New Roman" w:cs="Times New Roman"/>
          <w:sz w:val="24"/>
          <w:szCs w:val="24"/>
        </w:rPr>
      </w:pPr>
      <w:r>
        <w:rPr>
          <w:rFonts w:ascii="Times New Roman" w:hAnsi="Times New Roman" w:cs="Times New Roman"/>
          <w:sz w:val="24"/>
          <w:szCs w:val="24"/>
        </w:rPr>
        <w:t>Ao Engenheiro Dilangue Pedro Coxi</w:t>
      </w:r>
    </w:p>
    <w:p w:rsidR="00057EE2" w:rsidRPr="003E5065" w:rsidRDefault="00057EE2" w:rsidP="001A09B4">
      <w:pPr>
        <w:spacing w:before="120" w:after="120" w:line="360" w:lineRule="auto"/>
        <w:ind w:left="3540"/>
        <w:jc w:val="both"/>
        <w:rPr>
          <w:rFonts w:ascii="Times New Roman" w:hAnsi="Times New Roman" w:cs="Times New Roman"/>
          <w:sz w:val="24"/>
          <w:szCs w:val="24"/>
        </w:rPr>
      </w:pPr>
      <w:r w:rsidRPr="003E5065">
        <w:rPr>
          <w:rFonts w:ascii="Times New Roman" w:hAnsi="Times New Roman" w:cs="Times New Roman"/>
          <w:sz w:val="24"/>
          <w:szCs w:val="24"/>
        </w:rPr>
        <w:t xml:space="preserve"> Aos meus i</w:t>
      </w:r>
      <w:r w:rsidR="00CA2794" w:rsidRPr="003E5065">
        <w:rPr>
          <w:rFonts w:ascii="Times New Roman" w:hAnsi="Times New Roman" w:cs="Times New Roman"/>
          <w:sz w:val="24"/>
          <w:szCs w:val="24"/>
        </w:rPr>
        <w:t>rmãos, esposo, tias e amigas</w:t>
      </w:r>
    </w:p>
    <w:p w:rsidR="00057EE2" w:rsidRPr="003E5065" w:rsidRDefault="00057EE2" w:rsidP="001A09B4">
      <w:pPr>
        <w:spacing w:before="120" w:after="120" w:line="360" w:lineRule="auto"/>
        <w:ind w:left="3540"/>
        <w:jc w:val="both"/>
        <w:rPr>
          <w:rFonts w:ascii="Times New Roman" w:eastAsia="Calibri" w:hAnsi="Times New Roman" w:cs="Times New Roman"/>
          <w:sz w:val="24"/>
          <w:szCs w:val="24"/>
        </w:rPr>
      </w:pPr>
      <w:r w:rsidRPr="003E5065">
        <w:rPr>
          <w:rFonts w:ascii="Times New Roman" w:hAnsi="Times New Roman" w:cs="Times New Roman"/>
          <w:sz w:val="24"/>
          <w:szCs w:val="24"/>
        </w:rPr>
        <w:t>Á pastelaria Roseiral lda, por se disponibilizar em me fornecer as informações.</w:t>
      </w:r>
    </w:p>
    <w:p w:rsidR="00166463" w:rsidRPr="003E5065" w:rsidRDefault="00166463" w:rsidP="003E5065">
      <w:pPr>
        <w:spacing w:before="120" w:after="120" w:line="360" w:lineRule="auto"/>
        <w:ind w:left="360"/>
        <w:jc w:val="both"/>
        <w:rPr>
          <w:rFonts w:ascii="Times New Roman" w:hAnsi="Times New Roman" w:cs="Times New Roman"/>
          <w:sz w:val="24"/>
          <w:szCs w:val="24"/>
        </w:rPr>
      </w:pPr>
    </w:p>
    <w:p w:rsidR="00166463" w:rsidRPr="003E5065" w:rsidRDefault="00166463" w:rsidP="003E5065">
      <w:pPr>
        <w:spacing w:before="120" w:after="120" w:line="360" w:lineRule="auto"/>
        <w:ind w:left="360"/>
        <w:jc w:val="both"/>
        <w:rPr>
          <w:rFonts w:ascii="Times New Roman" w:hAnsi="Times New Roman" w:cs="Times New Roman"/>
          <w:sz w:val="24"/>
          <w:szCs w:val="24"/>
        </w:rPr>
      </w:pPr>
    </w:p>
    <w:p w:rsidR="00BA3E99" w:rsidRPr="003E5065" w:rsidRDefault="00BA3E99" w:rsidP="003E5065">
      <w:pPr>
        <w:spacing w:before="120" w:after="120" w:line="360" w:lineRule="auto"/>
        <w:ind w:left="360"/>
        <w:jc w:val="both"/>
        <w:rPr>
          <w:rFonts w:ascii="Times New Roman" w:hAnsi="Times New Roman" w:cs="Times New Roman"/>
          <w:sz w:val="24"/>
          <w:szCs w:val="24"/>
        </w:rPr>
      </w:pPr>
      <w:r w:rsidRPr="003E5065">
        <w:rPr>
          <w:rFonts w:ascii="Times New Roman" w:hAnsi="Times New Roman" w:cs="Times New Roman"/>
          <w:sz w:val="24"/>
          <w:szCs w:val="24"/>
        </w:rPr>
        <w:t xml:space="preserve">  </w:t>
      </w:r>
    </w:p>
    <w:p w:rsidR="00BA3E99" w:rsidRPr="003E5065" w:rsidRDefault="00BA3E99" w:rsidP="003E5065">
      <w:pPr>
        <w:spacing w:before="120" w:after="120" w:line="360" w:lineRule="auto"/>
        <w:ind w:left="360"/>
        <w:jc w:val="both"/>
        <w:rPr>
          <w:rFonts w:ascii="Times New Roman" w:hAnsi="Times New Roman" w:cs="Times New Roman"/>
          <w:sz w:val="24"/>
          <w:szCs w:val="24"/>
        </w:rPr>
      </w:pPr>
    </w:p>
    <w:p w:rsidR="00A65A42" w:rsidRPr="003E5065" w:rsidRDefault="00A65A42" w:rsidP="003E5065">
      <w:pPr>
        <w:spacing w:before="120" w:after="120" w:line="360" w:lineRule="auto"/>
        <w:ind w:left="360"/>
        <w:jc w:val="both"/>
        <w:rPr>
          <w:rFonts w:ascii="Times New Roman" w:hAnsi="Times New Roman" w:cs="Times New Roman"/>
          <w:sz w:val="24"/>
          <w:szCs w:val="24"/>
        </w:rPr>
      </w:pPr>
    </w:p>
    <w:p w:rsidR="00A65A42" w:rsidRPr="00F326E3" w:rsidRDefault="00A65A42" w:rsidP="00F326E3">
      <w:pPr>
        <w:pStyle w:val="Ttulo1"/>
        <w:jc w:val="center"/>
        <w:rPr>
          <w:rFonts w:ascii="Times New Roman" w:hAnsi="Times New Roman" w:cs="Times New Roman"/>
          <w:b/>
          <w:sz w:val="28"/>
        </w:rPr>
      </w:pPr>
      <w:bookmarkStart w:id="2" w:name="_Toc526105203"/>
      <w:r w:rsidRPr="00F326E3">
        <w:rPr>
          <w:rFonts w:ascii="Times New Roman" w:hAnsi="Times New Roman" w:cs="Times New Roman"/>
          <w:b/>
          <w:sz w:val="28"/>
        </w:rPr>
        <w:lastRenderedPageBreak/>
        <w:t>EPÍGRAFE</w:t>
      </w:r>
      <w:bookmarkEnd w:id="2"/>
    </w:p>
    <w:p w:rsidR="00A65A42" w:rsidRPr="003E5065" w:rsidRDefault="00A65A42" w:rsidP="003E5065">
      <w:pPr>
        <w:spacing w:before="120" w:after="120" w:line="360" w:lineRule="auto"/>
        <w:ind w:left="360"/>
        <w:jc w:val="both"/>
        <w:rPr>
          <w:rFonts w:ascii="Times New Roman" w:hAnsi="Times New Roman" w:cs="Times New Roman"/>
          <w:b/>
          <w:sz w:val="24"/>
          <w:szCs w:val="24"/>
        </w:rPr>
      </w:pPr>
    </w:p>
    <w:p w:rsidR="00A65A42" w:rsidRPr="003E5065" w:rsidRDefault="00A65A42" w:rsidP="003E5065">
      <w:pPr>
        <w:spacing w:before="120" w:after="120" w:line="360" w:lineRule="auto"/>
        <w:ind w:left="360"/>
        <w:jc w:val="both"/>
        <w:rPr>
          <w:rFonts w:ascii="Times New Roman" w:hAnsi="Times New Roman" w:cs="Times New Roman"/>
          <w:b/>
          <w:sz w:val="24"/>
          <w:szCs w:val="24"/>
        </w:rPr>
      </w:pPr>
    </w:p>
    <w:p w:rsidR="00A65A42" w:rsidRPr="003E5065" w:rsidRDefault="00A65A42" w:rsidP="003E5065">
      <w:pPr>
        <w:spacing w:before="120" w:after="120" w:line="360" w:lineRule="auto"/>
        <w:ind w:left="360"/>
        <w:jc w:val="both"/>
        <w:rPr>
          <w:rFonts w:ascii="Times New Roman" w:hAnsi="Times New Roman" w:cs="Times New Roman"/>
          <w:b/>
          <w:sz w:val="24"/>
          <w:szCs w:val="24"/>
        </w:rPr>
      </w:pPr>
    </w:p>
    <w:p w:rsidR="00A65A42" w:rsidRPr="003E5065" w:rsidRDefault="00A65A42" w:rsidP="003E5065">
      <w:pPr>
        <w:spacing w:before="120" w:after="120" w:line="360" w:lineRule="auto"/>
        <w:ind w:left="360"/>
        <w:jc w:val="both"/>
        <w:rPr>
          <w:rFonts w:ascii="Times New Roman" w:hAnsi="Times New Roman" w:cs="Times New Roman"/>
          <w:b/>
          <w:sz w:val="24"/>
          <w:szCs w:val="24"/>
        </w:rPr>
      </w:pPr>
    </w:p>
    <w:p w:rsidR="00A65A42" w:rsidRPr="003E5065" w:rsidRDefault="00A65A42" w:rsidP="003E5065">
      <w:pPr>
        <w:spacing w:before="120" w:after="120" w:line="360" w:lineRule="auto"/>
        <w:ind w:left="142"/>
        <w:jc w:val="both"/>
        <w:rPr>
          <w:rFonts w:ascii="Times New Roman" w:hAnsi="Times New Roman" w:cs="Times New Roman"/>
          <w:b/>
          <w:sz w:val="24"/>
          <w:szCs w:val="24"/>
        </w:rPr>
      </w:pPr>
    </w:p>
    <w:p w:rsidR="00A65A42" w:rsidRPr="003E5065" w:rsidRDefault="00A65A42" w:rsidP="003E5065">
      <w:pPr>
        <w:spacing w:before="120" w:after="120" w:line="360" w:lineRule="auto"/>
        <w:ind w:left="142"/>
        <w:jc w:val="both"/>
        <w:rPr>
          <w:rFonts w:ascii="Times New Roman" w:hAnsi="Times New Roman" w:cs="Times New Roman"/>
          <w:b/>
          <w:sz w:val="24"/>
          <w:szCs w:val="24"/>
        </w:rPr>
      </w:pPr>
    </w:p>
    <w:p w:rsidR="00A65A42" w:rsidRPr="003E5065" w:rsidRDefault="00A65A42" w:rsidP="003E5065">
      <w:pPr>
        <w:spacing w:before="120" w:after="120" w:line="360" w:lineRule="auto"/>
        <w:ind w:left="142"/>
        <w:jc w:val="both"/>
        <w:rPr>
          <w:rFonts w:ascii="Times New Roman" w:hAnsi="Times New Roman" w:cs="Times New Roman"/>
          <w:b/>
          <w:sz w:val="24"/>
          <w:szCs w:val="24"/>
        </w:rPr>
      </w:pPr>
    </w:p>
    <w:p w:rsidR="00A65A42" w:rsidRPr="003E5065" w:rsidRDefault="00A65A42" w:rsidP="003E5065">
      <w:pPr>
        <w:spacing w:before="120" w:after="120" w:line="360" w:lineRule="auto"/>
        <w:ind w:left="360"/>
        <w:jc w:val="both"/>
        <w:rPr>
          <w:rFonts w:ascii="Times New Roman" w:hAnsi="Times New Roman" w:cs="Times New Roman"/>
          <w:b/>
          <w:sz w:val="24"/>
          <w:szCs w:val="24"/>
        </w:rPr>
      </w:pPr>
    </w:p>
    <w:p w:rsidR="00A65A42" w:rsidRPr="003E5065" w:rsidRDefault="00A65A42" w:rsidP="003E5065">
      <w:pPr>
        <w:spacing w:before="120" w:after="120" w:line="360" w:lineRule="auto"/>
        <w:ind w:left="360"/>
        <w:jc w:val="both"/>
        <w:rPr>
          <w:rFonts w:ascii="Times New Roman" w:hAnsi="Times New Roman" w:cs="Times New Roman"/>
          <w:b/>
          <w:sz w:val="24"/>
          <w:szCs w:val="24"/>
        </w:rPr>
      </w:pPr>
    </w:p>
    <w:p w:rsidR="00A65A42" w:rsidRPr="003E5065" w:rsidRDefault="00A65A42" w:rsidP="003E5065">
      <w:pPr>
        <w:spacing w:before="120" w:after="120" w:line="360" w:lineRule="auto"/>
        <w:ind w:left="360"/>
        <w:jc w:val="both"/>
        <w:rPr>
          <w:rFonts w:ascii="Times New Roman" w:hAnsi="Times New Roman" w:cs="Times New Roman"/>
          <w:b/>
          <w:sz w:val="24"/>
          <w:szCs w:val="24"/>
        </w:rPr>
      </w:pPr>
    </w:p>
    <w:p w:rsidR="00A65A42" w:rsidRPr="003E5065" w:rsidRDefault="00A65A42" w:rsidP="003E5065">
      <w:pPr>
        <w:spacing w:before="120" w:after="120" w:line="360" w:lineRule="auto"/>
        <w:ind w:left="360"/>
        <w:jc w:val="both"/>
        <w:rPr>
          <w:rFonts w:ascii="Times New Roman" w:hAnsi="Times New Roman" w:cs="Times New Roman"/>
          <w:b/>
          <w:sz w:val="24"/>
          <w:szCs w:val="24"/>
        </w:rPr>
      </w:pPr>
    </w:p>
    <w:p w:rsidR="00A65A42" w:rsidRPr="003E5065" w:rsidRDefault="00A65A42" w:rsidP="003E5065">
      <w:pPr>
        <w:spacing w:before="120" w:after="120" w:line="360" w:lineRule="auto"/>
        <w:ind w:left="360"/>
        <w:jc w:val="both"/>
        <w:rPr>
          <w:rFonts w:ascii="Times New Roman" w:hAnsi="Times New Roman" w:cs="Times New Roman"/>
          <w:b/>
          <w:sz w:val="24"/>
          <w:szCs w:val="24"/>
        </w:rPr>
      </w:pPr>
    </w:p>
    <w:p w:rsidR="00A65A42" w:rsidRPr="003E5065" w:rsidRDefault="00A65A42" w:rsidP="003E5065">
      <w:pPr>
        <w:spacing w:before="120" w:after="120" w:line="360" w:lineRule="auto"/>
        <w:ind w:left="360"/>
        <w:jc w:val="both"/>
        <w:rPr>
          <w:rFonts w:ascii="Times New Roman" w:hAnsi="Times New Roman" w:cs="Times New Roman"/>
          <w:b/>
          <w:sz w:val="24"/>
          <w:szCs w:val="24"/>
        </w:rPr>
      </w:pPr>
    </w:p>
    <w:p w:rsidR="00A65A42" w:rsidRPr="003E5065" w:rsidRDefault="00A65A42" w:rsidP="003E5065">
      <w:pPr>
        <w:spacing w:before="120" w:after="120" w:line="360" w:lineRule="auto"/>
        <w:ind w:left="360"/>
        <w:jc w:val="both"/>
        <w:rPr>
          <w:rFonts w:ascii="Times New Roman" w:hAnsi="Times New Roman" w:cs="Times New Roman"/>
          <w:b/>
          <w:sz w:val="24"/>
          <w:szCs w:val="24"/>
        </w:rPr>
      </w:pPr>
    </w:p>
    <w:p w:rsidR="00A65A42" w:rsidRPr="003E5065" w:rsidRDefault="00A65A42" w:rsidP="003E5065">
      <w:pPr>
        <w:spacing w:before="120" w:after="120" w:line="360" w:lineRule="auto"/>
        <w:ind w:left="360"/>
        <w:jc w:val="both"/>
        <w:rPr>
          <w:rFonts w:ascii="Times New Roman" w:hAnsi="Times New Roman" w:cs="Times New Roman"/>
          <w:b/>
          <w:sz w:val="24"/>
          <w:szCs w:val="24"/>
        </w:rPr>
      </w:pPr>
    </w:p>
    <w:p w:rsidR="00A65A42" w:rsidRPr="003E5065" w:rsidRDefault="00A65A42" w:rsidP="003E5065">
      <w:pPr>
        <w:spacing w:before="120" w:after="120" w:line="360" w:lineRule="auto"/>
        <w:ind w:left="360"/>
        <w:jc w:val="both"/>
        <w:rPr>
          <w:rFonts w:ascii="Times New Roman" w:hAnsi="Times New Roman" w:cs="Times New Roman"/>
          <w:b/>
          <w:sz w:val="24"/>
          <w:szCs w:val="24"/>
        </w:rPr>
      </w:pPr>
    </w:p>
    <w:p w:rsidR="00A65A42" w:rsidRPr="003E5065" w:rsidRDefault="00A65A42" w:rsidP="003E5065">
      <w:pPr>
        <w:spacing w:before="120" w:after="120" w:line="360" w:lineRule="auto"/>
        <w:ind w:left="360"/>
        <w:jc w:val="both"/>
        <w:rPr>
          <w:rFonts w:ascii="Times New Roman" w:hAnsi="Times New Roman" w:cs="Times New Roman"/>
          <w:b/>
          <w:sz w:val="24"/>
          <w:szCs w:val="24"/>
        </w:rPr>
      </w:pPr>
    </w:p>
    <w:p w:rsidR="00A65A42" w:rsidRPr="003E5065" w:rsidRDefault="00A65A42" w:rsidP="003E5065">
      <w:pPr>
        <w:spacing w:before="120" w:after="120" w:line="360" w:lineRule="auto"/>
        <w:ind w:left="360"/>
        <w:jc w:val="both"/>
        <w:rPr>
          <w:rFonts w:ascii="Times New Roman" w:hAnsi="Times New Roman" w:cs="Times New Roman"/>
          <w:b/>
          <w:sz w:val="24"/>
          <w:szCs w:val="24"/>
        </w:rPr>
      </w:pPr>
    </w:p>
    <w:p w:rsidR="00466D17" w:rsidRPr="003E5065" w:rsidRDefault="00466D17" w:rsidP="003E5065">
      <w:pPr>
        <w:autoSpaceDE w:val="0"/>
        <w:autoSpaceDN w:val="0"/>
        <w:adjustRightInd w:val="0"/>
        <w:spacing w:before="120" w:after="120" w:line="360" w:lineRule="auto"/>
        <w:jc w:val="both"/>
        <w:rPr>
          <w:rFonts w:ascii="Times New Roman" w:hAnsi="Times New Roman" w:cs="Times New Roman"/>
          <w:b/>
          <w:sz w:val="24"/>
          <w:szCs w:val="24"/>
        </w:rPr>
      </w:pPr>
    </w:p>
    <w:p w:rsidR="00466D17" w:rsidRPr="003E5065" w:rsidRDefault="002E7A01" w:rsidP="002E7A01">
      <w:pPr>
        <w:autoSpaceDE w:val="0"/>
        <w:autoSpaceDN w:val="0"/>
        <w:adjustRightInd w:val="0"/>
        <w:spacing w:before="120" w:after="120" w:line="360" w:lineRule="auto"/>
        <w:ind w:left="4956"/>
        <w:rPr>
          <w:rFonts w:ascii="Times New Roman" w:hAnsi="Times New Roman" w:cs="Times New Roman"/>
          <w:i/>
          <w:sz w:val="24"/>
          <w:szCs w:val="24"/>
        </w:rPr>
      </w:pPr>
      <w:r>
        <w:rPr>
          <w:rFonts w:ascii="Times New Roman" w:hAnsi="Times New Roman" w:cs="Times New Roman"/>
          <w:i/>
          <w:sz w:val="24"/>
          <w:szCs w:val="24"/>
        </w:rPr>
        <w:t>“</w:t>
      </w:r>
      <w:r w:rsidR="00466D17" w:rsidRPr="003E5065">
        <w:rPr>
          <w:rFonts w:ascii="Times New Roman" w:hAnsi="Times New Roman" w:cs="Times New Roman"/>
          <w:i/>
          <w:sz w:val="24"/>
          <w:szCs w:val="24"/>
        </w:rPr>
        <w:t>A maneira como você</w:t>
      </w:r>
      <w:r>
        <w:rPr>
          <w:rFonts w:ascii="Times New Roman" w:hAnsi="Times New Roman" w:cs="Times New Roman"/>
          <w:i/>
          <w:sz w:val="24"/>
          <w:szCs w:val="24"/>
        </w:rPr>
        <w:t xml:space="preserve"> </w:t>
      </w:r>
      <w:r w:rsidRPr="003E5065">
        <w:rPr>
          <w:rFonts w:ascii="Times New Roman" w:hAnsi="Times New Roman" w:cs="Times New Roman"/>
          <w:i/>
          <w:sz w:val="24"/>
          <w:szCs w:val="24"/>
        </w:rPr>
        <w:t>coleta, gere</w:t>
      </w:r>
      <w:r w:rsidR="00466D17" w:rsidRPr="003E5065">
        <w:rPr>
          <w:rFonts w:ascii="Times New Roman" w:hAnsi="Times New Roman" w:cs="Times New Roman"/>
          <w:i/>
          <w:sz w:val="24"/>
          <w:szCs w:val="24"/>
        </w:rPr>
        <w:t xml:space="preserve"> e utiliza</w:t>
      </w:r>
      <w:r>
        <w:rPr>
          <w:rFonts w:ascii="Times New Roman" w:hAnsi="Times New Roman" w:cs="Times New Roman"/>
          <w:i/>
          <w:sz w:val="24"/>
          <w:szCs w:val="24"/>
        </w:rPr>
        <w:t xml:space="preserve"> </w:t>
      </w:r>
      <w:r w:rsidR="000A7488">
        <w:rPr>
          <w:rFonts w:ascii="Times New Roman" w:hAnsi="Times New Roman" w:cs="Times New Roman"/>
          <w:i/>
          <w:sz w:val="24"/>
          <w:szCs w:val="24"/>
        </w:rPr>
        <w:t xml:space="preserve">as informações </w:t>
      </w:r>
      <w:r w:rsidR="00466D17" w:rsidRPr="003E5065">
        <w:rPr>
          <w:rFonts w:ascii="Times New Roman" w:hAnsi="Times New Roman" w:cs="Times New Roman"/>
          <w:i/>
          <w:sz w:val="24"/>
          <w:szCs w:val="24"/>
        </w:rPr>
        <w:t>determina</w:t>
      </w:r>
      <w:r>
        <w:rPr>
          <w:rFonts w:ascii="Times New Roman" w:hAnsi="Times New Roman" w:cs="Times New Roman"/>
          <w:i/>
          <w:sz w:val="24"/>
          <w:szCs w:val="24"/>
        </w:rPr>
        <w:t xml:space="preserve"> </w:t>
      </w:r>
      <w:r w:rsidR="00466D17" w:rsidRPr="003E5065">
        <w:rPr>
          <w:rFonts w:ascii="Times New Roman" w:hAnsi="Times New Roman" w:cs="Times New Roman"/>
          <w:i/>
          <w:sz w:val="24"/>
          <w:szCs w:val="24"/>
        </w:rPr>
        <w:t>se você vai vencer ou perder</w:t>
      </w:r>
      <w:r>
        <w:rPr>
          <w:rFonts w:ascii="Times New Roman" w:hAnsi="Times New Roman" w:cs="Times New Roman"/>
          <w:i/>
          <w:sz w:val="24"/>
          <w:szCs w:val="24"/>
        </w:rPr>
        <w:t>”</w:t>
      </w:r>
    </w:p>
    <w:p w:rsidR="002E7A01" w:rsidRDefault="00466D17" w:rsidP="004153EB">
      <w:pPr>
        <w:autoSpaceDE w:val="0"/>
        <w:autoSpaceDN w:val="0"/>
        <w:adjustRightInd w:val="0"/>
        <w:spacing w:before="120" w:after="120" w:line="360" w:lineRule="auto"/>
        <w:ind w:left="3540" w:firstLine="708"/>
        <w:jc w:val="center"/>
        <w:rPr>
          <w:rFonts w:ascii="Times New Roman" w:hAnsi="Times New Roman" w:cs="Times New Roman"/>
          <w:i/>
          <w:sz w:val="24"/>
          <w:szCs w:val="24"/>
        </w:rPr>
      </w:pPr>
      <w:r w:rsidRPr="003E5065">
        <w:rPr>
          <w:rFonts w:ascii="Times New Roman" w:hAnsi="Times New Roman" w:cs="Times New Roman"/>
          <w:i/>
          <w:sz w:val="24"/>
          <w:szCs w:val="24"/>
        </w:rPr>
        <w:t xml:space="preserve"> Bill Gates</w:t>
      </w:r>
    </w:p>
    <w:p w:rsidR="001A09B4" w:rsidRPr="004153EB" w:rsidRDefault="001A09B4" w:rsidP="004153EB">
      <w:pPr>
        <w:autoSpaceDE w:val="0"/>
        <w:autoSpaceDN w:val="0"/>
        <w:adjustRightInd w:val="0"/>
        <w:spacing w:before="120" w:after="120" w:line="360" w:lineRule="auto"/>
        <w:ind w:left="3540" w:firstLine="708"/>
        <w:jc w:val="center"/>
        <w:rPr>
          <w:rFonts w:ascii="Times New Roman" w:hAnsi="Times New Roman" w:cs="Times New Roman"/>
          <w:i/>
          <w:sz w:val="24"/>
          <w:szCs w:val="24"/>
        </w:rPr>
      </w:pPr>
    </w:p>
    <w:p w:rsidR="00A65A42" w:rsidRDefault="002E7A01" w:rsidP="00F326E3">
      <w:pPr>
        <w:pStyle w:val="Ttulo1"/>
        <w:jc w:val="center"/>
        <w:rPr>
          <w:rFonts w:ascii="Times New Roman" w:hAnsi="Times New Roman" w:cs="Times New Roman"/>
          <w:b/>
          <w:sz w:val="28"/>
        </w:rPr>
      </w:pPr>
      <w:bookmarkStart w:id="3" w:name="_Toc526105204"/>
      <w:r w:rsidRPr="00F326E3">
        <w:rPr>
          <w:rFonts w:ascii="Times New Roman" w:hAnsi="Times New Roman" w:cs="Times New Roman"/>
          <w:b/>
          <w:sz w:val="28"/>
        </w:rPr>
        <w:lastRenderedPageBreak/>
        <w:t>RESUMO</w:t>
      </w:r>
      <w:bookmarkEnd w:id="3"/>
    </w:p>
    <w:p w:rsidR="004153EB" w:rsidRPr="004153EB" w:rsidRDefault="004153EB" w:rsidP="004153EB"/>
    <w:p w:rsidR="004E74F3" w:rsidRPr="003E5065" w:rsidRDefault="00C148DE" w:rsidP="003E5065">
      <w:pPr>
        <w:spacing w:before="120" w:after="120" w:line="360" w:lineRule="auto"/>
        <w:ind w:left="360"/>
        <w:jc w:val="both"/>
        <w:rPr>
          <w:rFonts w:ascii="Times New Roman" w:hAnsi="Times New Roman" w:cs="Times New Roman"/>
          <w:sz w:val="24"/>
          <w:szCs w:val="24"/>
        </w:rPr>
      </w:pPr>
      <w:r w:rsidRPr="003E5065">
        <w:rPr>
          <w:rFonts w:ascii="Times New Roman" w:hAnsi="Times New Roman" w:cs="Times New Roman"/>
          <w:sz w:val="24"/>
          <w:szCs w:val="24"/>
        </w:rPr>
        <w:t>O presente tr</w:t>
      </w:r>
      <w:r w:rsidR="003B0908" w:rsidRPr="003E5065">
        <w:rPr>
          <w:rFonts w:ascii="Times New Roman" w:hAnsi="Times New Roman" w:cs="Times New Roman"/>
          <w:sz w:val="24"/>
          <w:szCs w:val="24"/>
        </w:rPr>
        <w:t>abalho tem como objectivo o d</w:t>
      </w:r>
      <w:r w:rsidR="00466D17" w:rsidRPr="003E5065">
        <w:rPr>
          <w:rFonts w:ascii="Times New Roman" w:hAnsi="Times New Roman" w:cs="Times New Roman"/>
          <w:sz w:val="24"/>
          <w:szCs w:val="24"/>
        </w:rPr>
        <w:t>esenvolvimento de um sistema de vendas para a</w:t>
      </w:r>
      <w:r w:rsidR="003B0908" w:rsidRPr="003E5065">
        <w:rPr>
          <w:rFonts w:ascii="Times New Roman" w:hAnsi="Times New Roman" w:cs="Times New Roman"/>
          <w:sz w:val="24"/>
          <w:szCs w:val="24"/>
        </w:rPr>
        <w:t xml:space="preserve"> pestelaria Roseiral lda, visto que</w:t>
      </w:r>
      <w:r w:rsidR="00912D77" w:rsidRPr="003E5065">
        <w:rPr>
          <w:rFonts w:ascii="Times New Roman" w:hAnsi="Times New Roman" w:cs="Times New Roman"/>
          <w:sz w:val="24"/>
          <w:szCs w:val="24"/>
        </w:rPr>
        <w:t xml:space="preserve"> </w:t>
      </w:r>
      <w:r w:rsidR="003B0908" w:rsidRPr="003E5065">
        <w:rPr>
          <w:rFonts w:ascii="Times New Roman" w:hAnsi="Times New Roman" w:cs="Times New Roman"/>
          <w:sz w:val="24"/>
          <w:szCs w:val="24"/>
        </w:rPr>
        <w:t xml:space="preserve">para uma melhor </w:t>
      </w:r>
      <w:r w:rsidR="00AE1497" w:rsidRPr="003E5065">
        <w:rPr>
          <w:rFonts w:ascii="Times New Roman" w:hAnsi="Times New Roman" w:cs="Times New Roman"/>
          <w:sz w:val="24"/>
          <w:szCs w:val="24"/>
        </w:rPr>
        <w:t>gestão é</w:t>
      </w:r>
      <w:r w:rsidR="003B0908" w:rsidRPr="003E5065">
        <w:rPr>
          <w:rFonts w:ascii="Times New Roman" w:hAnsi="Times New Roman" w:cs="Times New Roman"/>
          <w:sz w:val="24"/>
          <w:szCs w:val="24"/>
        </w:rPr>
        <w:t xml:space="preserve"> fundamental que se tenha </w:t>
      </w:r>
      <w:r w:rsidR="00466D17" w:rsidRPr="003E5065">
        <w:rPr>
          <w:rFonts w:ascii="Times New Roman" w:hAnsi="Times New Roman" w:cs="Times New Roman"/>
          <w:sz w:val="24"/>
          <w:szCs w:val="24"/>
        </w:rPr>
        <w:t>total controle de todas as actividades feitas pela mesma.</w:t>
      </w:r>
      <w:r w:rsidR="00AE1497" w:rsidRPr="003E5065">
        <w:rPr>
          <w:rFonts w:ascii="Times New Roman" w:hAnsi="Times New Roman" w:cs="Times New Roman"/>
          <w:sz w:val="24"/>
          <w:szCs w:val="24"/>
        </w:rPr>
        <w:t xml:space="preserve"> Deste m</w:t>
      </w:r>
      <w:r w:rsidR="002E7A01">
        <w:rPr>
          <w:rFonts w:ascii="Times New Roman" w:hAnsi="Times New Roman" w:cs="Times New Roman"/>
          <w:sz w:val="24"/>
          <w:szCs w:val="24"/>
        </w:rPr>
        <w:t>odo serão</w:t>
      </w:r>
      <w:r w:rsidR="00466D17" w:rsidRPr="003E5065">
        <w:rPr>
          <w:rFonts w:ascii="Times New Roman" w:hAnsi="Times New Roman" w:cs="Times New Roman"/>
          <w:sz w:val="24"/>
          <w:szCs w:val="24"/>
        </w:rPr>
        <w:t xml:space="preserve"> </w:t>
      </w:r>
      <w:r w:rsidR="002E7A01" w:rsidRPr="003E5065">
        <w:rPr>
          <w:rFonts w:ascii="Times New Roman" w:hAnsi="Times New Roman" w:cs="Times New Roman"/>
          <w:sz w:val="24"/>
          <w:szCs w:val="24"/>
        </w:rPr>
        <w:t>realizados estudos necessários</w:t>
      </w:r>
      <w:r w:rsidR="00466D17" w:rsidRPr="003E5065">
        <w:rPr>
          <w:rFonts w:ascii="Times New Roman" w:hAnsi="Times New Roman" w:cs="Times New Roman"/>
          <w:sz w:val="24"/>
          <w:szCs w:val="24"/>
        </w:rPr>
        <w:t xml:space="preserve"> para o desenvolvimento do sistema, será apresentado </w:t>
      </w:r>
      <w:r w:rsidR="002E7A01" w:rsidRPr="003E5065">
        <w:rPr>
          <w:rFonts w:ascii="Times New Roman" w:hAnsi="Times New Roman" w:cs="Times New Roman"/>
          <w:sz w:val="24"/>
          <w:szCs w:val="24"/>
        </w:rPr>
        <w:t>o levantamento</w:t>
      </w:r>
      <w:r w:rsidR="00466D17" w:rsidRPr="003E5065">
        <w:rPr>
          <w:rFonts w:ascii="Times New Roman" w:hAnsi="Times New Roman" w:cs="Times New Roman"/>
          <w:sz w:val="24"/>
          <w:szCs w:val="24"/>
        </w:rPr>
        <w:t xml:space="preserve"> de requisitos para perceber melhor a necessidade da pastelaria e dos serviços pretendidos pelo </w:t>
      </w:r>
      <w:r w:rsidR="005A2A20" w:rsidRPr="003E5065">
        <w:rPr>
          <w:rFonts w:ascii="Times New Roman" w:hAnsi="Times New Roman" w:cs="Times New Roman"/>
          <w:sz w:val="24"/>
          <w:szCs w:val="24"/>
        </w:rPr>
        <w:t>sistema. Por</w:t>
      </w:r>
      <w:r w:rsidR="00AE1497" w:rsidRPr="003E5065">
        <w:rPr>
          <w:rFonts w:ascii="Times New Roman" w:hAnsi="Times New Roman" w:cs="Times New Roman"/>
          <w:sz w:val="24"/>
          <w:szCs w:val="24"/>
        </w:rPr>
        <w:t xml:space="preserve"> tanto </w:t>
      </w:r>
      <w:r w:rsidR="00ED110E" w:rsidRPr="003E5065">
        <w:rPr>
          <w:rFonts w:ascii="Times New Roman" w:hAnsi="Times New Roman" w:cs="Times New Roman"/>
          <w:sz w:val="24"/>
          <w:szCs w:val="24"/>
        </w:rPr>
        <w:t xml:space="preserve">para o desenvolvimento da aplicação </w:t>
      </w:r>
      <w:r w:rsidR="001A09B4" w:rsidRPr="003E5065">
        <w:rPr>
          <w:rFonts w:ascii="Times New Roman" w:hAnsi="Times New Roman" w:cs="Times New Roman"/>
          <w:sz w:val="24"/>
          <w:szCs w:val="24"/>
        </w:rPr>
        <w:t>utilizámos</w:t>
      </w:r>
      <w:r w:rsidR="00ED110E" w:rsidRPr="003E5065">
        <w:rPr>
          <w:rFonts w:ascii="Times New Roman" w:hAnsi="Times New Roman" w:cs="Times New Roman"/>
          <w:sz w:val="24"/>
          <w:szCs w:val="24"/>
        </w:rPr>
        <w:t xml:space="preserve"> algumas ferramentas com</w:t>
      </w:r>
      <w:r w:rsidR="00CA2794" w:rsidRPr="003E5065">
        <w:rPr>
          <w:rFonts w:ascii="Times New Roman" w:hAnsi="Times New Roman" w:cs="Times New Roman"/>
          <w:sz w:val="24"/>
          <w:szCs w:val="24"/>
        </w:rPr>
        <w:t>o o Sql Server</w:t>
      </w:r>
      <w:r w:rsidR="003D2ED0">
        <w:rPr>
          <w:rFonts w:ascii="Times New Roman" w:hAnsi="Times New Roman" w:cs="Times New Roman"/>
          <w:sz w:val="24"/>
          <w:szCs w:val="24"/>
        </w:rPr>
        <w:t xml:space="preserve"> 2014</w:t>
      </w:r>
      <w:r w:rsidR="00CA2794" w:rsidRPr="003E5065">
        <w:rPr>
          <w:rFonts w:ascii="Times New Roman" w:hAnsi="Times New Roman" w:cs="Times New Roman"/>
          <w:sz w:val="24"/>
          <w:szCs w:val="24"/>
        </w:rPr>
        <w:t xml:space="preserve"> </w:t>
      </w:r>
      <w:r w:rsidR="003D2ED0">
        <w:rPr>
          <w:rFonts w:ascii="Times New Roman" w:hAnsi="Times New Roman" w:cs="Times New Roman"/>
          <w:sz w:val="24"/>
          <w:szCs w:val="24"/>
        </w:rPr>
        <w:t>para a criação de base de dados, Microsoft</w:t>
      </w:r>
      <w:r w:rsidR="00CA2794" w:rsidRPr="003E5065">
        <w:rPr>
          <w:rFonts w:ascii="Times New Roman" w:hAnsi="Times New Roman" w:cs="Times New Roman"/>
          <w:sz w:val="24"/>
          <w:szCs w:val="24"/>
        </w:rPr>
        <w:t>Visual studio</w:t>
      </w:r>
      <w:r w:rsidR="003D2ED0">
        <w:rPr>
          <w:rFonts w:ascii="Times New Roman" w:hAnsi="Times New Roman" w:cs="Times New Roman"/>
          <w:sz w:val="24"/>
          <w:szCs w:val="24"/>
        </w:rPr>
        <w:t xml:space="preserve"> 2015</w:t>
      </w:r>
      <w:r w:rsidR="00CA2794" w:rsidRPr="003E5065">
        <w:rPr>
          <w:rFonts w:ascii="Times New Roman" w:hAnsi="Times New Roman" w:cs="Times New Roman"/>
          <w:sz w:val="24"/>
          <w:szCs w:val="24"/>
        </w:rPr>
        <w:t xml:space="preserve">, </w:t>
      </w:r>
      <w:r w:rsidR="004E74F3" w:rsidRPr="003E5065">
        <w:rPr>
          <w:rFonts w:ascii="Times New Roman" w:hAnsi="Times New Roman" w:cs="Times New Roman"/>
          <w:sz w:val="24"/>
          <w:szCs w:val="24"/>
        </w:rPr>
        <w:t>Astah comunity para a criação de diagrams</w:t>
      </w:r>
      <w:r w:rsidR="00912D77" w:rsidRPr="003E5065">
        <w:rPr>
          <w:rFonts w:ascii="Times New Roman" w:hAnsi="Times New Roman" w:cs="Times New Roman"/>
          <w:sz w:val="24"/>
          <w:szCs w:val="24"/>
        </w:rPr>
        <w:t xml:space="preserve">, </w:t>
      </w:r>
      <w:r w:rsidR="00CA2794" w:rsidRPr="003E5065">
        <w:rPr>
          <w:rFonts w:ascii="Times New Roman" w:hAnsi="Times New Roman" w:cs="Times New Roman"/>
          <w:sz w:val="24"/>
          <w:szCs w:val="24"/>
        </w:rPr>
        <w:t>entre outras,</w:t>
      </w:r>
      <w:r w:rsidR="004E74F3" w:rsidRPr="003E5065">
        <w:rPr>
          <w:rFonts w:ascii="Times New Roman" w:hAnsi="Times New Roman" w:cs="Times New Roman"/>
          <w:sz w:val="24"/>
          <w:szCs w:val="24"/>
        </w:rPr>
        <w:t xml:space="preserve"> </w:t>
      </w:r>
      <w:r w:rsidR="00560F2A">
        <w:rPr>
          <w:rFonts w:ascii="Times New Roman" w:hAnsi="Times New Roman" w:cs="Times New Roman"/>
          <w:sz w:val="24"/>
          <w:szCs w:val="24"/>
        </w:rPr>
        <w:t>nos apoiando em terioras já</w:t>
      </w:r>
      <w:r w:rsidR="004153EB">
        <w:rPr>
          <w:rFonts w:ascii="Times New Roman" w:hAnsi="Times New Roman" w:cs="Times New Roman"/>
          <w:sz w:val="24"/>
          <w:szCs w:val="24"/>
        </w:rPr>
        <w:t xml:space="preserve"> </w:t>
      </w:r>
      <w:r w:rsidR="00912D77" w:rsidRPr="003E5065">
        <w:rPr>
          <w:rFonts w:ascii="Times New Roman" w:hAnsi="Times New Roman" w:cs="Times New Roman"/>
          <w:sz w:val="24"/>
          <w:szCs w:val="24"/>
        </w:rPr>
        <w:t>existente</w:t>
      </w:r>
      <w:r w:rsidR="004153EB">
        <w:rPr>
          <w:rFonts w:ascii="Times New Roman" w:hAnsi="Times New Roman" w:cs="Times New Roman"/>
          <w:sz w:val="24"/>
          <w:szCs w:val="24"/>
        </w:rPr>
        <w:t>s</w:t>
      </w:r>
      <w:r w:rsidR="00912D77" w:rsidRPr="003E5065">
        <w:rPr>
          <w:rFonts w:ascii="Times New Roman" w:hAnsi="Times New Roman" w:cs="Times New Roman"/>
          <w:sz w:val="24"/>
          <w:szCs w:val="24"/>
        </w:rPr>
        <w:t xml:space="preserve"> para cum</w:t>
      </w:r>
      <w:r w:rsidR="00466D17" w:rsidRPr="003E5065">
        <w:rPr>
          <w:rFonts w:ascii="Times New Roman" w:hAnsi="Times New Roman" w:cs="Times New Roman"/>
          <w:sz w:val="24"/>
          <w:szCs w:val="24"/>
        </w:rPr>
        <w:t>prir com o objctivo preconizado.</w:t>
      </w:r>
      <w:r w:rsidR="004E74F3" w:rsidRPr="003E5065">
        <w:rPr>
          <w:rFonts w:ascii="Times New Roman" w:hAnsi="Times New Roman" w:cs="Times New Roman"/>
          <w:sz w:val="24"/>
          <w:szCs w:val="24"/>
        </w:rPr>
        <w:t xml:space="preserve"> </w:t>
      </w:r>
      <w:r w:rsidR="005A2A20" w:rsidRPr="003E5065">
        <w:rPr>
          <w:rFonts w:ascii="Times New Roman" w:hAnsi="Times New Roman" w:cs="Times New Roman"/>
          <w:sz w:val="24"/>
          <w:szCs w:val="24"/>
        </w:rPr>
        <w:t>Sendo, pois,</w:t>
      </w:r>
      <w:r w:rsidR="004E74F3" w:rsidRPr="003E5065">
        <w:rPr>
          <w:rFonts w:ascii="Times New Roman" w:hAnsi="Times New Roman" w:cs="Times New Roman"/>
          <w:sz w:val="24"/>
          <w:szCs w:val="24"/>
        </w:rPr>
        <w:t xml:space="preserve"> fundamental o desenvolvimento de sistemas para o </w:t>
      </w:r>
      <w:r w:rsidR="005A2A20" w:rsidRPr="003E5065">
        <w:rPr>
          <w:rFonts w:ascii="Times New Roman" w:hAnsi="Times New Roman" w:cs="Times New Roman"/>
          <w:sz w:val="24"/>
          <w:szCs w:val="24"/>
        </w:rPr>
        <w:t>auxílio</w:t>
      </w:r>
      <w:r w:rsidR="004E74F3" w:rsidRPr="003E5065">
        <w:rPr>
          <w:rFonts w:ascii="Times New Roman" w:hAnsi="Times New Roman" w:cs="Times New Roman"/>
          <w:sz w:val="24"/>
          <w:szCs w:val="24"/>
        </w:rPr>
        <w:t xml:space="preserve"> e</w:t>
      </w:r>
      <w:r w:rsidR="00CA2794" w:rsidRPr="003E5065">
        <w:rPr>
          <w:rFonts w:ascii="Times New Roman" w:hAnsi="Times New Roman" w:cs="Times New Roman"/>
          <w:sz w:val="24"/>
          <w:szCs w:val="24"/>
        </w:rPr>
        <w:t xml:space="preserve"> tratamento da informação</w:t>
      </w:r>
      <w:r w:rsidR="004E74F3" w:rsidRPr="003E5065">
        <w:rPr>
          <w:rFonts w:ascii="Times New Roman" w:hAnsi="Times New Roman" w:cs="Times New Roman"/>
          <w:sz w:val="24"/>
          <w:szCs w:val="24"/>
        </w:rPr>
        <w:t>.</w:t>
      </w:r>
    </w:p>
    <w:p w:rsidR="00EA31A6" w:rsidRPr="003E5065" w:rsidRDefault="00EA31A6" w:rsidP="003E5065">
      <w:pPr>
        <w:spacing w:before="120" w:after="120" w:line="360" w:lineRule="auto"/>
        <w:ind w:left="360"/>
        <w:jc w:val="both"/>
        <w:rPr>
          <w:rFonts w:ascii="Times New Roman" w:hAnsi="Times New Roman" w:cs="Times New Roman"/>
          <w:sz w:val="24"/>
          <w:szCs w:val="24"/>
        </w:rPr>
      </w:pPr>
    </w:p>
    <w:p w:rsidR="00EA31A6" w:rsidRPr="003E5065" w:rsidRDefault="00EA31A6" w:rsidP="003E5065">
      <w:pPr>
        <w:spacing w:before="120" w:after="120" w:line="360" w:lineRule="auto"/>
        <w:ind w:left="360"/>
        <w:jc w:val="both"/>
        <w:rPr>
          <w:rFonts w:ascii="Times New Roman" w:hAnsi="Times New Roman" w:cs="Times New Roman"/>
          <w:sz w:val="24"/>
          <w:szCs w:val="24"/>
        </w:rPr>
      </w:pPr>
      <w:r w:rsidRPr="003E5065">
        <w:rPr>
          <w:rFonts w:ascii="Times New Roman" w:hAnsi="Times New Roman" w:cs="Times New Roman"/>
          <w:b/>
          <w:sz w:val="24"/>
          <w:szCs w:val="24"/>
        </w:rPr>
        <w:t xml:space="preserve">Palavras chaves: </w:t>
      </w:r>
      <w:r w:rsidR="00466D17" w:rsidRPr="003E5065">
        <w:rPr>
          <w:rFonts w:ascii="Times New Roman" w:hAnsi="Times New Roman" w:cs="Times New Roman"/>
          <w:sz w:val="24"/>
          <w:szCs w:val="24"/>
        </w:rPr>
        <w:t>Levantamentos de requisitos</w:t>
      </w:r>
      <w:r w:rsidRPr="003E5065">
        <w:rPr>
          <w:rFonts w:ascii="Times New Roman" w:hAnsi="Times New Roman" w:cs="Times New Roman"/>
          <w:sz w:val="24"/>
          <w:szCs w:val="24"/>
        </w:rPr>
        <w:t>; Gestão;</w:t>
      </w:r>
      <w:r w:rsidR="00466D17" w:rsidRPr="003E5065">
        <w:rPr>
          <w:rFonts w:ascii="Times New Roman" w:hAnsi="Times New Roman" w:cs="Times New Roman"/>
          <w:sz w:val="24"/>
          <w:szCs w:val="24"/>
        </w:rPr>
        <w:t xml:space="preserve"> sistema;</w:t>
      </w:r>
      <w:r w:rsidR="004153EB">
        <w:rPr>
          <w:rFonts w:ascii="Times New Roman" w:hAnsi="Times New Roman" w:cs="Times New Roman"/>
          <w:sz w:val="24"/>
          <w:szCs w:val="24"/>
        </w:rPr>
        <w:t xml:space="preserve"> Informação</w:t>
      </w:r>
      <w:r w:rsidR="00466D17" w:rsidRPr="003E5065">
        <w:rPr>
          <w:rFonts w:ascii="Times New Roman" w:hAnsi="Times New Roman" w:cs="Times New Roman"/>
          <w:sz w:val="24"/>
          <w:szCs w:val="24"/>
        </w:rPr>
        <w:t>.</w:t>
      </w:r>
    </w:p>
    <w:p w:rsidR="00A65A42" w:rsidRPr="003E5065" w:rsidRDefault="00A65A42" w:rsidP="003E5065">
      <w:pPr>
        <w:spacing w:before="120" w:after="120" w:line="360" w:lineRule="auto"/>
        <w:ind w:left="360"/>
        <w:jc w:val="both"/>
        <w:rPr>
          <w:rFonts w:ascii="Times New Roman" w:hAnsi="Times New Roman" w:cs="Times New Roman"/>
          <w:b/>
          <w:sz w:val="24"/>
          <w:szCs w:val="24"/>
        </w:rPr>
      </w:pPr>
    </w:p>
    <w:p w:rsidR="00A65A42" w:rsidRPr="003E5065" w:rsidRDefault="00A65A42" w:rsidP="003E5065">
      <w:pPr>
        <w:spacing w:before="120" w:after="120" w:line="360" w:lineRule="auto"/>
        <w:jc w:val="both"/>
        <w:rPr>
          <w:rFonts w:ascii="Times New Roman" w:hAnsi="Times New Roman" w:cs="Times New Roman"/>
          <w:b/>
          <w:sz w:val="24"/>
          <w:szCs w:val="24"/>
        </w:rPr>
      </w:pPr>
    </w:p>
    <w:p w:rsidR="00A65A42" w:rsidRPr="003E5065" w:rsidRDefault="00A65A42" w:rsidP="003E5065">
      <w:pPr>
        <w:spacing w:before="120" w:after="120" w:line="360" w:lineRule="auto"/>
        <w:ind w:left="360"/>
        <w:jc w:val="both"/>
        <w:rPr>
          <w:rFonts w:ascii="Times New Roman" w:hAnsi="Times New Roman" w:cs="Times New Roman"/>
          <w:b/>
          <w:sz w:val="24"/>
          <w:szCs w:val="24"/>
        </w:rPr>
      </w:pPr>
    </w:p>
    <w:p w:rsidR="00A65A42" w:rsidRPr="003E5065" w:rsidRDefault="00A65A42" w:rsidP="003E5065">
      <w:pPr>
        <w:spacing w:before="120" w:after="120" w:line="360" w:lineRule="auto"/>
        <w:ind w:left="360"/>
        <w:jc w:val="both"/>
        <w:rPr>
          <w:rFonts w:ascii="Times New Roman" w:hAnsi="Times New Roman" w:cs="Times New Roman"/>
          <w:b/>
          <w:sz w:val="24"/>
          <w:szCs w:val="24"/>
        </w:rPr>
      </w:pPr>
    </w:p>
    <w:p w:rsidR="00A65A42" w:rsidRPr="003E5065" w:rsidRDefault="00A65A42" w:rsidP="003E5065">
      <w:pPr>
        <w:spacing w:before="120" w:after="120" w:line="360" w:lineRule="auto"/>
        <w:ind w:left="360"/>
        <w:jc w:val="both"/>
        <w:rPr>
          <w:rFonts w:ascii="Times New Roman" w:hAnsi="Times New Roman" w:cs="Times New Roman"/>
          <w:b/>
          <w:sz w:val="24"/>
          <w:szCs w:val="24"/>
        </w:rPr>
      </w:pPr>
    </w:p>
    <w:p w:rsidR="00A65A42" w:rsidRPr="003E5065" w:rsidRDefault="00A65A42" w:rsidP="003E5065">
      <w:pPr>
        <w:spacing w:before="120" w:after="120" w:line="360" w:lineRule="auto"/>
        <w:ind w:left="360"/>
        <w:jc w:val="both"/>
        <w:rPr>
          <w:rFonts w:ascii="Times New Roman" w:hAnsi="Times New Roman" w:cs="Times New Roman"/>
          <w:b/>
          <w:sz w:val="24"/>
          <w:szCs w:val="24"/>
        </w:rPr>
      </w:pPr>
    </w:p>
    <w:p w:rsidR="00A65A42" w:rsidRPr="003E5065" w:rsidRDefault="00A65A42" w:rsidP="003E5065">
      <w:pPr>
        <w:spacing w:before="120" w:after="120" w:line="360" w:lineRule="auto"/>
        <w:ind w:left="360"/>
        <w:jc w:val="both"/>
        <w:rPr>
          <w:rFonts w:ascii="Times New Roman" w:hAnsi="Times New Roman" w:cs="Times New Roman"/>
          <w:b/>
          <w:sz w:val="24"/>
          <w:szCs w:val="24"/>
        </w:rPr>
      </w:pPr>
    </w:p>
    <w:p w:rsidR="00A65A42" w:rsidRPr="003E5065" w:rsidRDefault="00A65A42" w:rsidP="003E5065">
      <w:pPr>
        <w:spacing w:before="120" w:after="120" w:line="360" w:lineRule="auto"/>
        <w:ind w:left="360"/>
        <w:jc w:val="both"/>
        <w:rPr>
          <w:rFonts w:ascii="Times New Roman" w:hAnsi="Times New Roman" w:cs="Times New Roman"/>
          <w:b/>
          <w:sz w:val="24"/>
          <w:szCs w:val="24"/>
        </w:rPr>
      </w:pPr>
    </w:p>
    <w:p w:rsidR="00A65A42" w:rsidRPr="003E5065" w:rsidRDefault="00A65A42" w:rsidP="003E5065">
      <w:pPr>
        <w:spacing w:before="120" w:after="120" w:line="360" w:lineRule="auto"/>
        <w:ind w:left="360"/>
        <w:jc w:val="both"/>
        <w:rPr>
          <w:rFonts w:ascii="Times New Roman" w:hAnsi="Times New Roman" w:cs="Times New Roman"/>
          <w:b/>
          <w:sz w:val="24"/>
          <w:szCs w:val="24"/>
        </w:rPr>
      </w:pPr>
    </w:p>
    <w:p w:rsidR="00A65A42" w:rsidRPr="003E5065" w:rsidRDefault="00A65A42" w:rsidP="003E5065">
      <w:pPr>
        <w:spacing w:before="120" w:after="120" w:line="360" w:lineRule="auto"/>
        <w:ind w:left="360"/>
        <w:jc w:val="both"/>
        <w:rPr>
          <w:rFonts w:ascii="Times New Roman" w:hAnsi="Times New Roman" w:cs="Times New Roman"/>
          <w:b/>
          <w:sz w:val="24"/>
          <w:szCs w:val="24"/>
        </w:rPr>
      </w:pPr>
    </w:p>
    <w:p w:rsidR="00A65A42" w:rsidRPr="003E5065" w:rsidRDefault="00A65A42" w:rsidP="003E5065">
      <w:pPr>
        <w:spacing w:before="120" w:after="120" w:line="360" w:lineRule="auto"/>
        <w:ind w:left="360"/>
        <w:jc w:val="both"/>
        <w:rPr>
          <w:rFonts w:ascii="Times New Roman" w:hAnsi="Times New Roman" w:cs="Times New Roman"/>
          <w:b/>
          <w:sz w:val="24"/>
          <w:szCs w:val="24"/>
        </w:rPr>
      </w:pPr>
    </w:p>
    <w:p w:rsidR="00A65A42" w:rsidRPr="003E5065" w:rsidRDefault="00A65A42" w:rsidP="003E5065">
      <w:pPr>
        <w:spacing w:before="120" w:after="120" w:line="360" w:lineRule="auto"/>
        <w:ind w:left="360"/>
        <w:jc w:val="both"/>
        <w:rPr>
          <w:rFonts w:ascii="Times New Roman" w:hAnsi="Times New Roman" w:cs="Times New Roman"/>
          <w:b/>
          <w:sz w:val="24"/>
          <w:szCs w:val="24"/>
        </w:rPr>
      </w:pPr>
    </w:p>
    <w:p w:rsidR="00A65A42" w:rsidRDefault="00A65A42" w:rsidP="003E5065">
      <w:pPr>
        <w:spacing w:before="120" w:after="120" w:line="360" w:lineRule="auto"/>
        <w:ind w:left="360"/>
        <w:jc w:val="both"/>
        <w:rPr>
          <w:rFonts w:ascii="Times New Roman" w:hAnsi="Times New Roman" w:cs="Times New Roman"/>
          <w:b/>
          <w:sz w:val="24"/>
          <w:szCs w:val="24"/>
        </w:rPr>
      </w:pPr>
    </w:p>
    <w:p w:rsidR="00A14262" w:rsidRPr="003E5065" w:rsidRDefault="00A14262" w:rsidP="00560F2A">
      <w:pPr>
        <w:spacing w:before="120" w:after="120" w:line="360" w:lineRule="auto"/>
        <w:jc w:val="both"/>
        <w:rPr>
          <w:rFonts w:ascii="Times New Roman" w:hAnsi="Times New Roman" w:cs="Times New Roman"/>
          <w:b/>
          <w:sz w:val="24"/>
          <w:szCs w:val="24"/>
        </w:rPr>
      </w:pPr>
    </w:p>
    <w:p w:rsidR="001C2DD3" w:rsidRPr="001A09B4" w:rsidRDefault="001C2DD3" w:rsidP="00F326E3">
      <w:pPr>
        <w:pStyle w:val="Ttulo1"/>
        <w:jc w:val="center"/>
        <w:rPr>
          <w:rFonts w:ascii="Times New Roman" w:hAnsi="Times New Roman" w:cs="Times New Roman"/>
          <w:b/>
          <w:sz w:val="28"/>
          <w:lang w:val="en-US"/>
        </w:rPr>
      </w:pPr>
      <w:bookmarkStart w:id="4" w:name="_Toc526105205"/>
      <w:r w:rsidRPr="001A09B4">
        <w:rPr>
          <w:rFonts w:ascii="Times New Roman" w:hAnsi="Times New Roman" w:cs="Times New Roman"/>
          <w:b/>
          <w:sz w:val="28"/>
          <w:lang w:val="en-US"/>
        </w:rPr>
        <w:lastRenderedPageBreak/>
        <w:t>ABSTRACT</w:t>
      </w:r>
      <w:bookmarkEnd w:id="4"/>
    </w:p>
    <w:p w:rsidR="00560F2A" w:rsidRPr="001A09B4" w:rsidRDefault="00560F2A" w:rsidP="00560F2A">
      <w:pPr>
        <w:rPr>
          <w:lang w:val="en-US"/>
        </w:rPr>
      </w:pPr>
    </w:p>
    <w:p w:rsidR="00560F2A" w:rsidRPr="00F84C1B" w:rsidRDefault="00560F2A" w:rsidP="00560F2A">
      <w:pPr>
        <w:spacing w:line="360" w:lineRule="auto"/>
        <w:jc w:val="both"/>
        <w:rPr>
          <w:rFonts w:ascii="Times New Roman" w:hAnsi="Times New Roman" w:cs="Times New Roman"/>
          <w:sz w:val="24"/>
          <w:szCs w:val="24"/>
          <w:lang w:val="en-US"/>
        </w:rPr>
      </w:pPr>
      <w:r w:rsidRPr="00F84C1B">
        <w:rPr>
          <w:rFonts w:ascii="Times New Roman" w:hAnsi="Times New Roman" w:cs="Times New Roman"/>
          <w:sz w:val="24"/>
          <w:szCs w:val="24"/>
          <w:lang w:val="en-US"/>
        </w:rPr>
        <w:t>The objective of this work is to develop a sales system for the Roseiral lda, since for a better management it is essential to have complete control of all the activities carried out by the company. In this way will be realized studies necessary for the development of the system, will be presented the survey of requirements to better understand the need of pastry and the services intended by the system. So for the development of the application we use some tools like Sql Server 2014 for database creation, MicrosoftVisual studio 2015, Astah comunity for the creation of diagrams, among others, supporting us in existing projects to fulfill the objective . Therefore, the development of systems for information aid and treatment is fundamental.</w:t>
      </w:r>
    </w:p>
    <w:p w:rsidR="00ED3326" w:rsidRPr="00F84C1B" w:rsidRDefault="00ED3326" w:rsidP="00ED3326">
      <w:pPr>
        <w:rPr>
          <w:lang w:val="en-US"/>
        </w:rPr>
      </w:pPr>
    </w:p>
    <w:p w:rsidR="001C2DD3" w:rsidRPr="00F84C1B" w:rsidRDefault="00560F2A" w:rsidP="003E5065">
      <w:pPr>
        <w:spacing w:before="120" w:after="120" w:line="360" w:lineRule="auto"/>
        <w:ind w:left="360"/>
        <w:jc w:val="both"/>
        <w:rPr>
          <w:rFonts w:ascii="Times New Roman" w:hAnsi="Times New Roman" w:cs="Times New Roman"/>
          <w:sz w:val="24"/>
          <w:szCs w:val="24"/>
          <w:lang w:val="en-US"/>
        </w:rPr>
      </w:pPr>
      <w:r w:rsidRPr="00F84C1B">
        <w:rPr>
          <w:rFonts w:ascii="Times New Roman" w:hAnsi="Times New Roman" w:cs="Times New Roman"/>
          <w:b/>
          <w:sz w:val="24"/>
          <w:szCs w:val="24"/>
          <w:lang w:val="en-US"/>
        </w:rPr>
        <w:t xml:space="preserve">Keywords: </w:t>
      </w:r>
      <w:r w:rsidRPr="00F84C1B">
        <w:rPr>
          <w:rFonts w:ascii="Times New Roman" w:hAnsi="Times New Roman" w:cs="Times New Roman"/>
          <w:sz w:val="24"/>
          <w:szCs w:val="24"/>
          <w:lang w:val="en-US"/>
        </w:rPr>
        <w:t>Requirements surveys; Management; system; Information.</w:t>
      </w:r>
    </w:p>
    <w:p w:rsidR="001C2DD3" w:rsidRPr="00F84C1B" w:rsidRDefault="001C2DD3" w:rsidP="003E5065">
      <w:pPr>
        <w:spacing w:before="120" w:after="120" w:line="360" w:lineRule="auto"/>
        <w:ind w:left="360"/>
        <w:jc w:val="both"/>
        <w:rPr>
          <w:rFonts w:ascii="Times New Roman" w:hAnsi="Times New Roman" w:cs="Times New Roman"/>
          <w:sz w:val="24"/>
          <w:szCs w:val="24"/>
          <w:lang w:val="en-US"/>
        </w:rPr>
      </w:pPr>
    </w:p>
    <w:p w:rsidR="001C2DD3" w:rsidRPr="00F84C1B" w:rsidRDefault="001C2DD3" w:rsidP="003E5065">
      <w:pPr>
        <w:spacing w:before="120" w:after="120" w:line="360" w:lineRule="auto"/>
        <w:ind w:left="360"/>
        <w:jc w:val="both"/>
        <w:rPr>
          <w:rFonts w:ascii="Times New Roman" w:hAnsi="Times New Roman" w:cs="Times New Roman"/>
          <w:b/>
          <w:sz w:val="24"/>
          <w:szCs w:val="24"/>
          <w:lang w:val="en-US"/>
        </w:rPr>
      </w:pPr>
    </w:p>
    <w:p w:rsidR="001C2DD3" w:rsidRPr="00F84C1B" w:rsidRDefault="001C2DD3" w:rsidP="003E5065">
      <w:pPr>
        <w:spacing w:before="120" w:after="120" w:line="360" w:lineRule="auto"/>
        <w:ind w:left="360"/>
        <w:jc w:val="both"/>
        <w:rPr>
          <w:rFonts w:ascii="Times New Roman" w:hAnsi="Times New Roman" w:cs="Times New Roman"/>
          <w:b/>
          <w:sz w:val="24"/>
          <w:szCs w:val="24"/>
          <w:lang w:val="en-US"/>
        </w:rPr>
      </w:pPr>
    </w:p>
    <w:p w:rsidR="001C2DD3" w:rsidRPr="00F84C1B" w:rsidRDefault="001C2DD3" w:rsidP="003E5065">
      <w:pPr>
        <w:spacing w:before="120" w:after="120" w:line="360" w:lineRule="auto"/>
        <w:ind w:left="360"/>
        <w:jc w:val="both"/>
        <w:rPr>
          <w:rFonts w:ascii="Times New Roman" w:hAnsi="Times New Roman" w:cs="Times New Roman"/>
          <w:b/>
          <w:sz w:val="24"/>
          <w:szCs w:val="24"/>
          <w:lang w:val="en-US"/>
        </w:rPr>
      </w:pPr>
    </w:p>
    <w:p w:rsidR="001C2DD3" w:rsidRPr="00F84C1B" w:rsidRDefault="001C2DD3" w:rsidP="003E5065">
      <w:pPr>
        <w:spacing w:before="120" w:after="120" w:line="360" w:lineRule="auto"/>
        <w:ind w:left="360"/>
        <w:jc w:val="both"/>
        <w:rPr>
          <w:rFonts w:ascii="Times New Roman" w:hAnsi="Times New Roman" w:cs="Times New Roman"/>
          <w:b/>
          <w:sz w:val="24"/>
          <w:szCs w:val="24"/>
          <w:lang w:val="en-US"/>
        </w:rPr>
      </w:pPr>
    </w:p>
    <w:p w:rsidR="001C2DD3" w:rsidRPr="00F84C1B" w:rsidRDefault="001C2DD3" w:rsidP="003E5065">
      <w:pPr>
        <w:spacing w:before="120" w:after="120" w:line="360" w:lineRule="auto"/>
        <w:ind w:left="360"/>
        <w:jc w:val="both"/>
        <w:rPr>
          <w:rFonts w:ascii="Times New Roman" w:hAnsi="Times New Roman" w:cs="Times New Roman"/>
          <w:b/>
          <w:sz w:val="24"/>
          <w:szCs w:val="24"/>
          <w:lang w:val="en-US"/>
        </w:rPr>
      </w:pPr>
    </w:p>
    <w:p w:rsidR="001C2DD3" w:rsidRPr="00F84C1B" w:rsidRDefault="001C2DD3" w:rsidP="003E5065">
      <w:pPr>
        <w:spacing w:before="120" w:after="120" w:line="360" w:lineRule="auto"/>
        <w:ind w:left="360"/>
        <w:jc w:val="both"/>
        <w:rPr>
          <w:rFonts w:ascii="Times New Roman" w:hAnsi="Times New Roman" w:cs="Times New Roman"/>
          <w:b/>
          <w:sz w:val="24"/>
          <w:szCs w:val="24"/>
          <w:lang w:val="en-US"/>
        </w:rPr>
      </w:pPr>
    </w:p>
    <w:p w:rsidR="001C2DD3" w:rsidRPr="00F84C1B" w:rsidRDefault="001C2DD3" w:rsidP="003E5065">
      <w:pPr>
        <w:spacing w:before="120" w:after="120" w:line="360" w:lineRule="auto"/>
        <w:ind w:left="360"/>
        <w:jc w:val="both"/>
        <w:rPr>
          <w:rFonts w:ascii="Times New Roman" w:hAnsi="Times New Roman" w:cs="Times New Roman"/>
          <w:b/>
          <w:sz w:val="24"/>
          <w:szCs w:val="24"/>
          <w:lang w:val="en-US"/>
        </w:rPr>
      </w:pPr>
    </w:p>
    <w:p w:rsidR="001C2DD3" w:rsidRPr="00F84C1B" w:rsidRDefault="001C2DD3" w:rsidP="003E5065">
      <w:pPr>
        <w:spacing w:before="120" w:after="120" w:line="360" w:lineRule="auto"/>
        <w:ind w:left="360"/>
        <w:jc w:val="both"/>
        <w:rPr>
          <w:rFonts w:ascii="Times New Roman" w:hAnsi="Times New Roman" w:cs="Times New Roman"/>
          <w:b/>
          <w:sz w:val="24"/>
          <w:szCs w:val="24"/>
          <w:lang w:val="en-US"/>
        </w:rPr>
      </w:pPr>
    </w:p>
    <w:p w:rsidR="001C2DD3" w:rsidRPr="00F84C1B" w:rsidRDefault="001C2DD3" w:rsidP="003E5065">
      <w:pPr>
        <w:spacing w:before="120" w:after="120" w:line="360" w:lineRule="auto"/>
        <w:ind w:left="360"/>
        <w:jc w:val="both"/>
        <w:rPr>
          <w:rFonts w:ascii="Times New Roman" w:hAnsi="Times New Roman" w:cs="Times New Roman"/>
          <w:b/>
          <w:sz w:val="24"/>
          <w:szCs w:val="24"/>
          <w:lang w:val="en-US"/>
        </w:rPr>
      </w:pPr>
    </w:p>
    <w:p w:rsidR="001C2DD3" w:rsidRPr="00F84C1B" w:rsidRDefault="001C2DD3" w:rsidP="003E5065">
      <w:pPr>
        <w:spacing w:before="120" w:after="120" w:line="360" w:lineRule="auto"/>
        <w:ind w:left="360"/>
        <w:jc w:val="both"/>
        <w:rPr>
          <w:rFonts w:ascii="Times New Roman" w:hAnsi="Times New Roman" w:cs="Times New Roman"/>
          <w:b/>
          <w:sz w:val="24"/>
          <w:szCs w:val="24"/>
          <w:lang w:val="en-US"/>
        </w:rPr>
      </w:pPr>
    </w:p>
    <w:p w:rsidR="001C2DD3" w:rsidRPr="00F84C1B" w:rsidRDefault="001C2DD3" w:rsidP="003E5065">
      <w:pPr>
        <w:spacing w:before="120" w:after="120" w:line="360" w:lineRule="auto"/>
        <w:ind w:left="360"/>
        <w:jc w:val="both"/>
        <w:rPr>
          <w:rFonts w:ascii="Times New Roman" w:hAnsi="Times New Roman" w:cs="Times New Roman"/>
          <w:b/>
          <w:sz w:val="24"/>
          <w:szCs w:val="24"/>
          <w:lang w:val="en-US"/>
        </w:rPr>
      </w:pPr>
    </w:p>
    <w:p w:rsidR="001C2DD3" w:rsidRPr="00F84C1B" w:rsidRDefault="001C2DD3" w:rsidP="003E5065">
      <w:pPr>
        <w:spacing w:before="120" w:after="120" w:line="360" w:lineRule="auto"/>
        <w:ind w:left="360"/>
        <w:jc w:val="both"/>
        <w:rPr>
          <w:rFonts w:ascii="Times New Roman" w:hAnsi="Times New Roman" w:cs="Times New Roman"/>
          <w:b/>
          <w:sz w:val="24"/>
          <w:szCs w:val="24"/>
          <w:lang w:val="en-US"/>
        </w:rPr>
      </w:pPr>
    </w:p>
    <w:p w:rsidR="001C2DD3" w:rsidRPr="00F84C1B" w:rsidRDefault="001C2DD3" w:rsidP="003E5065">
      <w:pPr>
        <w:spacing w:before="120" w:after="120" w:line="360" w:lineRule="auto"/>
        <w:ind w:left="360"/>
        <w:jc w:val="both"/>
        <w:rPr>
          <w:rFonts w:ascii="Times New Roman" w:hAnsi="Times New Roman" w:cs="Times New Roman"/>
          <w:b/>
          <w:sz w:val="24"/>
          <w:szCs w:val="24"/>
          <w:lang w:val="en-US"/>
        </w:rPr>
      </w:pPr>
    </w:p>
    <w:p w:rsidR="005A2A20" w:rsidRPr="00F84C1B" w:rsidRDefault="005A2A20" w:rsidP="003E5065">
      <w:pPr>
        <w:spacing w:before="120" w:after="120" w:line="360" w:lineRule="auto"/>
        <w:ind w:left="360"/>
        <w:jc w:val="both"/>
        <w:rPr>
          <w:rFonts w:ascii="Times New Roman" w:hAnsi="Times New Roman" w:cs="Times New Roman"/>
          <w:b/>
          <w:sz w:val="24"/>
          <w:szCs w:val="24"/>
          <w:lang w:val="en-US"/>
        </w:rPr>
        <w:sectPr w:rsidR="005A2A20" w:rsidRPr="00F84C1B" w:rsidSect="0093335B">
          <w:pgSz w:w="11906" w:h="16838"/>
          <w:pgMar w:top="1701" w:right="1134" w:bottom="1134" w:left="1701" w:header="1701" w:footer="1134" w:gutter="0"/>
          <w:pgNumType w:fmt="lowerRoman"/>
          <w:cols w:space="708"/>
          <w:titlePg/>
          <w:docGrid w:linePitch="360"/>
        </w:sectPr>
      </w:pPr>
    </w:p>
    <w:p w:rsidR="001C2DD3" w:rsidRPr="00F326E3" w:rsidRDefault="005A2A20" w:rsidP="00F326E3">
      <w:pPr>
        <w:pStyle w:val="Ttulo1"/>
        <w:jc w:val="center"/>
        <w:rPr>
          <w:rFonts w:ascii="Times New Roman" w:hAnsi="Times New Roman" w:cs="Times New Roman"/>
          <w:b/>
          <w:sz w:val="28"/>
        </w:rPr>
      </w:pPr>
      <w:bookmarkStart w:id="5" w:name="_Toc526105206"/>
      <w:r w:rsidRPr="00F326E3">
        <w:rPr>
          <w:rFonts w:ascii="Times New Roman" w:hAnsi="Times New Roman" w:cs="Times New Roman"/>
          <w:b/>
          <w:sz w:val="28"/>
        </w:rPr>
        <w:lastRenderedPageBreak/>
        <w:t>ÍNDICE</w:t>
      </w:r>
      <w:bookmarkEnd w:id="5"/>
    </w:p>
    <w:sdt>
      <w:sdtPr>
        <w:rPr>
          <w:rFonts w:asciiTheme="minorHAnsi" w:eastAsiaTheme="minorHAnsi" w:hAnsiTheme="minorHAnsi" w:cstheme="minorBidi"/>
          <w:b w:val="0"/>
          <w:bCs w:val="0"/>
          <w:color w:val="auto"/>
          <w:sz w:val="22"/>
          <w:szCs w:val="22"/>
          <w:lang w:eastAsia="en-US"/>
        </w:rPr>
        <w:id w:val="403875448"/>
        <w:docPartObj>
          <w:docPartGallery w:val="Table of Contents"/>
          <w:docPartUnique/>
        </w:docPartObj>
      </w:sdtPr>
      <w:sdtContent>
        <w:p w:rsidR="00F326E3" w:rsidRDefault="00F326E3">
          <w:pPr>
            <w:pStyle w:val="Cabealhodondice"/>
          </w:pPr>
        </w:p>
        <w:p w:rsidR="001A09B4" w:rsidRPr="001A09B4" w:rsidRDefault="00F326E3">
          <w:pPr>
            <w:pStyle w:val="ndice1"/>
            <w:tabs>
              <w:tab w:val="right" w:leader="dot" w:pos="9061"/>
            </w:tabs>
            <w:rPr>
              <w:rFonts w:ascii="Times New Roman" w:eastAsiaTheme="minorEastAsia" w:hAnsi="Times New Roman" w:cs="Times New Roman"/>
              <w:noProof/>
              <w:sz w:val="24"/>
              <w:szCs w:val="24"/>
              <w:lang w:eastAsia="pt-PT"/>
            </w:rPr>
          </w:pPr>
          <w:r w:rsidRPr="001A09B4">
            <w:rPr>
              <w:rFonts w:ascii="Times New Roman" w:hAnsi="Times New Roman" w:cs="Times New Roman"/>
              <w:sz w:val="24"/>
              <w:szCs w:val="24"/>
            </w:rPr>
            <w:fldChar w:fldCharType="begin"/>
          </w:r>
          <w:r w:rsidRPr="001A09B4">
            <w:rPr>
              <w:rFonts w:ascii="Times New Roman" w:hAnsi="Times New Roman" w:cs="Times New Roman"/>
              <w:sz w:val="24"/>
              <w:szCs w:val="24"/>
            </w:rPr>
            <w:instrText xml:space="preserve"> TOC \o "1-3" \h \z \u </w:instrText>
          </w:r>
          <w:r w:rsidRPr="001A09B4">
            <w:rPr>
              <w:rFonts w:ascii="Times New Roman" w:hAnsi="Times New Roman" w:cs="Times New Roman"/>
              <w:sz w:val="24"/>
              <w:szCs w:val="24"/>
            </w:rPr>
            <w:fldChar w:fldCharType="separate"/>
          </w:r>
          <w:hyperlink w:anchor="_Toc526105201" w:history="1">
            <w:r w:rsidR="001A09B4" w:rsidRPr="001A09B4">
              <w:rPr>
                <w:rStyle w:val="Hiperligao"/>
                <w:rFonts w:ascii="Times New Roman" w:hAnsi="Times New Roman" w:cs="Times New Roman"/>
                <w:b/>
                <w:noProof/>
                <w:sz w:val="24"/>
                <w:szCs w:val="24"/>
              </w:rPr>
              <w:t>DEDICATÓRIA</w:t>
            </w:r>
            <w:r w:rsidR="001A09B4" w:rsidRPr="001A09B4">
              <w:rPr>
                <w:rFonts w:ascii="Times New Roman" w:hAnsi="Times New Roman" w:cs="Times New Roman"/>
                <w:noProof/>
                <w:webHidden/>
                <w:sz w:val="24"/>
                <w:szCs w:val="24"/>
              </w:rPr>
              <w:tab/>
            </w:r>
            <w:r w:rsidR="001A09B4" w:rsidRPr="001A09B4">
              <w:rPr>
                <w:rFonts w:ascii="Times New Roman" w:hAnsi="Times New Roman" w:cs="Times New Roman"/>
                <w:noProof/>
                <w:webHidden/>
                <w:sz w:val="24"/>
                <w:szCs w:val="24"/>
              </w:rPr>
              <w:fldChar w:fldCharType="begin"/>
            </w:r>
            <w:r w:rsidR="001A09B4" w:rsidRPr="001A09B4">
              <w:rPr>
                <w:rFonts w:ascii="Times New Roman" w:hAnsi="Times New Roman" w:cs="Times New Roman"/>
                <w:noProof/>
                <w:webHidden/>
                <w:sz w:val="24"/>
                <w:szCs w:val="24"/>
              </w:rPr>
              <w:instrText xml:space="preserve"> PAGEREF _Toc526105201 \h </w:instrText>
            </w:r>
            <w:r w:rsidR="001A09B4" w:rsidRPr="001A09B4">
              <w:rPr>
                <w:rFonts w:ascii="Times New Roman" w:hAnsi="Times New Roman" w:cs="Times New Roman"/>
                <w:noProof/>
                <w:webHidden/>
                <w:sz w:val="24"/>
                <w:szCs w:val="24"/>
              </w:rPr>
            </w:r>
            <w:r w:rsidR="001A09B4" w:rsidRPr="001A09B4">
              <w:rPr>
                <w:rFonts w:ascii="Times New Roman" w:hAnsi="Times New Roman" w:cs="Times New Roman"/>
                <w:noProof/>
                <w:webHidden/>
                <w:sz w:val="24"/>
                <w:szCs w:val="24"/>
              </w:rPr>
              <w:fldChar w:fldCharType="separate"/>
            </w:r>
            <w:r w:rsidR="001A09B4" w:rsidRPr="001A09B4">
              <w:rPr>
                <w:rFonts w:ascii="Times New Roman" w:hAnsi="Times New Roman" w:cs="Times New Roman"/>
                <w:noProof/>
                <w:webHidden/>
                <w:sz w:val="24"/>
                <w:szCs w:val="24"/>
              </w:rPr>
              <w:t>v</w:t>
            </w:r>
            <w:r w:rsidR="001A09B4" w:rsidRPr="001A09B4">
              <w:rPr>
                <w:rFonts w:ascii="Times New Roman" w:hAnsi="Times New Roman" w:cs="Times New Roman"/>
                <w:noProof/>
                <w:webHidden/>
                <w:sz w:val="24"/>
                <w:szCs w:val="24"/>
              </w:rPr>
              <w:fldChar w:fldCharType="end"/>
            </w:r>
          </w:hyperlink>
        </w:p>
        <w:p w:rsidR="001A09B4" w:rsidRPr="001A09B4" w:rsidRDefault="001A09B4">
          <w:pPr>
            <w:pStyle w:val="ndice1"/>
            <w:tabs>
              <w:tab w:val="right" w:leader="dot" w:pos="9061"/>
            </w:tabs>
            <w:rPr>
              <w:rFonts w:ascii="Times New Roman" w:eastAsiaTheme="minorEastAsia" w:hAnsi="Times New Roman" w:cs="Times New Roman"/>
              <w:noProof/>
              <w:sz w:val="24"/>
              <w:szCs w:val="24"/>
              <w:lang w:eastAsia="pt-PT"/>
            </w:rPr>
          </w:pPr>
          <w:hyperlink w:anchor="_Toc526105202" w:history="1">
            <w:r w:rsidRPr="001A09B4">
              <w:rPr>
                <w:rStyle w:val="Hiperligao"/>
                <w:rFonts w:ascii="Times New Roman" w:hAnsi="Times New Roman" w:cs="Times New Roman"/>
                <w:b/>
                <w:noProof/>
                <w:sz w:val="24"/>
                <w:szCs w:val="24"/>
              </w:rPr>
              <w:t>AGRADECIMENTOS</w:t>
            </w:r>
            <w:r w:rsidRPr="001A09B4">
              <w:rPr>
                <w:rFonts w:ascii="Times New Roman" w:hAnsi="Times New Roman" w:cs="Times New Roman"/>
                <w:noProof/>
                <w:webHidden/>
                <w:sz w:val="24"/>
                <w:szCs w:val="24"/>
              </w:rPr>
              <w:tab/>
            </w:r>
            <w:r w:rsidRPr="001A09B4">
              <w:rPr>
                <w:rFonts w:ascii="Times New Roman" w:hAnsi="Times New Roman" w:cs="Times New Roman"/>
                <w:noProof/>
                <w:webHidden/>
                <w:sz w:val="24"/>
                <w:szCs w:val="24"/>
              </w:rPr>
              <w:fldChar w:fldCharType="begin"/>
            </w:r>
            <w:r w:rsidRPr="001A09B4">
              <w:rPr>
                <w:rFonts w:ascii="Times New Roman" w:hAnsi="Times New Roman" w:cs="Times New Roman"/>
                <w:noProof/>
                <w:webHidden/>
                <w:sz w:val="24"/>
                <w:szCs w:val="24"/>
              </w:rPr>
              <w:instrText xml:space="preserve"> PAGEREF _Toc526105202 \h </w:instrText>
            </w:r>
            <w:r w:rsidRPr="001A09B4">
              <w:rPr>
                <w:rFonts w:ascii="Times New Roman" w:hAnsi="Times New Roman" w:cs="Times New Roman"/>
                <w:noProof/>
                <w:webHidden/>
                <w:sz w:val="24"/>
                <w:szCs w:val="24"/>
              </w:rPr>
            </w:r>
            <w:r w:rsidRPr="001A09B4">
              <w:rPr>
                <w:rFonts w:ascii="Times New Roman" w:hAnsi="Times New Roman" w:cs="Times New Roman"/>
                <w:noProof/>
                <w:webHidden/>
                <w:sz w:val="24"/>
                <w:szCs w:val="24"/>
              </w:rPr>
              <w:fldChar w:fldCharType="separate"/>
            </w:r>
            <w:r w:rsidRPr="001A09B4">
              <w:rPr>
                <w:rFonts w:ascii="Times New Roman" w:hAnsi="Times New Roman" w:cs="Times New Roman"/>
                <w:noProof/>
                <w:webHidden/>
                <w:sz w:val="24"/>
                <w:szCs w:val="24"/>
              </w:rPr>
              <w:t>vi</w:t>
            </w:r>
            <w:r w:rsidRPr="001A09B4">
              <w:rPr>
                <w:rFonts w:ascii="Times New Roman" w:hAnsi="Times New Roman" w:cs="Times New Roman"/>
                <w:noProof/>
                <w:webHidden/>
                <w:sz w:val="24"/>
                <w:szCs w:val="24"/>
              </w:rPr>
              <w:fldChar w:fldCharType="end"/>
            </w:r>
          </w:hyperlink>
        </w:p>
        <w:p w:rsidR="001A09B4" w:rsidRPr="001A09B4" w:rsidRDefault="001A09B4">
          <w:pPr>
            <w:pStyle w:val="ndice1"/>
            <w:tabs>
              <w:tab w:val="right" w:leader="dot" w:pos="9061"/>
            </w:tabs>
            <w:rPr>
              <w:rFonts w:ascii="Times New Roman" w:eastAsiaTheme="minorEastAsia" w:hAnsi="Times New Roman" w:cs="Times New Roman"/>
              <w:noProof/>
              <w:sz w:val="24"/>
              <w:szCs w:val="24"/>
              <w:lang w:eastAsia="pt-PT"/>
            </w:rPr>
          </w:pPr>
          <w:hyperlink w:anchor="_Toc526105203" w:history="1">
            <w:r w:rsidRPr="001A09B4">
              <w:rPr>
                <w:rStyle w:val="Hiperligao"/>
                <w:rFonts w:ascii="Times New Roman" w:hAnsi="Times New Roman" w:cs="Times New Roman"/>
                <w:b/>
                <w:noProof/>
                <w:sz w:val="24"/>
                <w:szCs w:val="24"/>
              </w:rPr>
              <w:t>EPÍGRAFE</w:t>
            </w:r>
            <w:r w:rsidRPr="001A09B4">
              <w:rPr>
                <w:rFonts w:ascii="Times New Roman" w:hAnsi="Times New Roman" w:cs="Times New Roman"/>
                <w:noProof/>
                <w:webHidden/>
                <w:sz w:val="24"/>
                <w:szCs w:val="24"/>
              </w:rPr>
              <w:tab/>
            </w:r>
            <w:r w:rsidRPr="001A09B4">
              <w:rPr>
                <w:rFonts w:ascii="Times New Roman" w:hAnsi="Times New Roman" w:cs="Times New Roman"/>
                <w:noProof/>
                <w:webHidden/>
                <w:sz w:val="24"/>
                <w:szCs w:val="24"/>
              </w:rPr>
              <w:fldChar w:fldCharType="begin"/>
            </w:r>
            <w:r w:rsidRPr="001A09B4">
              <w:rPr>
                <w:rFonts w:ascii="Times New Roman" w:hAnsi="Times New Roman" w:cs="Times New Roman"/>
                <w:noProof/>
                <w:webHidden/>
                <w:sz w:val="24"/>
                <w:szCs w:val="24"/>
              </w:rPr>
              <w:instrText xml:space="preserve"> PAGEREF _Toc526105203 \h </w:instrText>
            </w:r>
            <w:r w:rsidRPr="001A09B4">
              <w:rPr>
                <w:rFonts w:ascii="Times New Roman" w:hAnsi="Times New Roman" w:cs="Times New Roman"/>
                <w:noProof/>
                <w:webHidden/>
                <w:sz w:val="24"/>
                <w:szCs w:val="24"/>
              </w:rPr>
            </w:r>
            <w:r w:rsidRPr="001A09B4">
              <w:rPr>
                <w:rFonts w:ascii="Times New Roman" w:hAnsi="Times New Roman" w:cs="Times New Roman"/>
                <w:noProof/>
                <w:webHidden/>
                <w:sz w:val="24"/>
                <w:szCs w:val="24"/>
              </w:rPr>
              <w:fldChar w:fldCharType="separate"/>
            </w:r>
            <w:r w:rsidRPr="001A09B4">
              <w:rPr>
                <w:rFonts w:ascii="Times New Roman" w:hAnsi="Times New Roman" w:cs="Times New Roman"/>
                <w:noProof/>
                <w:webHidden/>
                <w:sz w:val="24"/>
                <w:szCs w:val="24"/>
              </w:rPr>
              <w:t>vii</w:t>
            </w:r>
            <w:r w:rsidRPr="001A09B4">
              <w:rPr>
                <w:rFonts w:ascii="Times New Roman" w:hAnsi="Times New Roman" w:cs="Times New Roman"/>
                <w:noProof/>
                <w:webHidden/>
                <w:sz w:val="24"/>
                <w:szCs w:val="24"/>
              </w:rPr>
              <w:fldChar w:fldCharType="end"/>
            </w:r>
          </w:hyperlink>
        </w:p>
        <w:p w:rsidR="001A09B4" w:rsidRPr="001A09B4" w:rsidRDefault="001A09B4">
          <w:pPr>
            <w:pStyle w:val="ndice1"/>
            <w:tabs>
              <w:tab w:val="right" w:leader="dot" w:pos="9061"/>
            </w:tabs>
            <w:rPr>
              <w:rFonts w:ascii="Times New Roman" w:eastAsiaTheme="minorEastAsia" w:hAnsi="Times New Roman" w:cs="Times New Roman"/>
              <w:noProof/>
              <w:sz w:val="24"/>
              <w:szCs w:val="24"/>
              <w:lang w:eastAsia="pt-PT"/>
            </w:rPr>
          </w:pPr>
          <w:hyperlink w:anchor="_Toc526105204" w:history="1">
            <w:r w:rsidRPr="001A09B4">
              <w:rPr>
                <w:rStyle w:val="Hiperligao"/>
                <w:rFonts w:ascii="Times New Roman" w:hAnsi="Times New Roman" w:cs="Times New Roman"/>
                <w:b/>
                <w:noProof/>
                <w:sz w:val="24"/>
                <w:szCs w:val="24"/>
              </w:rPr>
              <w:t>RESUMO</w:t>
            </w:r>
            <w:r w:rsidRPr="001A09B4">
              <w:rPr>
                <w:rFonts w:ascii="Times New Roman" w:hAnsi="Times New Roman" w:cs="Times New Roman"/>
                <w:noProof/>
                <w:webHidden/>
                <w:sz w:val="24"/>
                <w:szCs w:val="24"/>
              </w:rPr>
              <w:tab/>
            </w:r>
            <w:r w:rsidRPr="001A09B4">
              <w:rPr>
                <w:rFonts w:ascii="Times New Roman" w:hAnsi="Times New Roman" w:cs="Times New Roman"/>
                <w:noProof/>
                <w:webHidden/>
                <w:sz w:val="24"/>
                <w:szCs w:val="24"/>
              </w:rPr>
              <w:fldChar w:fldCharType="begin"/>
            </w:r>
            <w:r w:rsidRPr="001A09B4">
              <w:rPr>
                <w:rFonts w:ascii="Times New Roman" w:hAnsi="Times New Roman" w:cs="Times New Roman"/>
                <w:noProof/>
                <w:webHidden/>
                <w:sz w:val="24"/>
                <w:szCs w:val="24"/>
              </w:rPr>
              <w:instrText xml:space="preserve"> PAGEREF _Toc526105204 \h </w:instrText>
            </w:r>
            <w:r w:rsidRPr="001A09B4">
              <w:rPr>
                <w:rFonts w:ascii="Times New Roman" w:hAnsi="Times New Roman" w:cs="Times New Roman"/>
                <w:noProof/>
                <w:webHidden/>
                <w:sz w:val="24"/>
                <w:szCs w:val="24"/>
              </w:rPr>
            </w:r>
            <w:r w:rsidRPr="001A09B4">
              <w:rPr>
                <w:rFonts w:ascii="Times New Roman" w:hAnsi="Times New Roman" w:cs="Times New Roman"/>
                <w:noProof/>
                <w:webHidden/>
                <w:sz w:val="24"/>
                <w:szCs w:val="24"/>
              </w:rPr>
              <w:fldChar w:fldCharType="separate"/>
            </w:r>
            <w:r w:rsidRPr="001A09B4">
              <w:rPr>
                <w:rFonts w:ascii="Times New Roman" w:hAnsi="Times New Roman" w:cs="Times New Roman"/>
                <w:noProof/>
                <w:webHidden/>
                <w:sz w:val="24"/>
                <w:szCs w:val="24"/>
              </w:rPr>
              <w:t>viii</w:t>
            </w:r>
            <w:r w:rsidRPr="001A09B4">
              <w:rPr>
                <w:rFonts w:ascii="Times New Roman" w:hAnsi="Times New Roman" w:cs="Times New Roman"/>
                <w:noProof/>
                <w:webHidden/>
                <w:sz w:val="24"/>
                <w:szCs w:val="24"/>
              </w:rPr>
              <w:fldChar w:fldCharType="end"/>
            </w:r>
          </w:hyperlink>
        </w:p>
        <w:p w:rsidR="001A09B4" w:rsidRPr="001A09B4" w:rsidRDefault="001A09B4">
          <w:pPr>
            <w:pStyle w:val="ndice1"/>
            <w:tabs>
              <w:tab w:val="right" w:leader="dot" w:pos="9061"/>
            </w:tabs>
            <w:rPr>
              <w:rFonts w:ascii="Times New Roman" w:eastAsiaTheme="minorEastAsia" w:hAnsi="Times New Roman" w:cs="Times New Roman"/>
              <w:noProof/>
              <w:sz w:val="24"/>
              <w:szCs w:val="24"/>
              <w:lang w:eastAsia="pt-PT"/>
            </w:rPr>
          </w:pPr>
          <w:hyperlink w:anchor="_Toc526105205" w:history="1">
            <w:r w:rsidRPr="001A09B4">
              <w:rPr>
                <w:rStyle w:val="Hiperligao"/>
                <w:rFonts w:ascii="Times New Roman" w:hAnsi="Times New Roman" w:cs="Times New Roman"/>
                <w:b/>
                <w:noProof/>
                <w:sz w:val="24"/>
                <w:szCs w:val="24"/>
              </w:rPr>
              <w:t>ABSTRACT</w:t>
            </w:r>
            <w:r w:rsidRPr="001A09B4">
              <w:rPr>
                <w:rFonts w:ascii="Times New Roman" w:hAnsi="Times New Roman" w:cs="Times New Roman"/>
                <w:noProof/>
                <w:webHidden/>
                <w:sz w:val="24"/>
                <w:szCs w:val="24"/>
              </w:rPr>
              <w:tab/>
            </w:r>
            <w:r w:rsidRPr="001A09B4">
              <w:rPr>
                <w:rFonts w:ascii="Times New Roman" w:hAnsi="Times New Roman" w:cs="Times New Roman"/>
                <w:noProof/>
                <w:webHidden/>
                <w:sz w:val="24"/>
                <w:szCs w:val="24"/>
              </w:rPr>
              <w:fldChar w:fldCharType="begin"/>
            </w:r>
            <w:r w:rsidRPr="001A09B4">
              <w:rPr>
                <w:rFonts w:ascii="Times New Roman" w:hAnsi="Times New Roman" w:cs="Times New Roman"/>
                <w:noProof/>
                <w:webHidden/>
                <w:sz w:val="24"/>
                <w:szCs w:val="24"/>
              </w:rPr>
              <w:instrText xml:space="preserve"> PAGEREF _Toc526105205 \h </w:instrText>
            </w:r>
            <w:r w:rsidRPr="001A09B4">
              <w:rPr>
                <w:rFonts w:ascii="Times New Roman" w:hAnsi="Times New Roman" w:cs="Times New Roman"/>
                <w:noProof/>
                <w:webHidden/>
                <w:sz w:val="24"/>
                <w:szCs w:val="24"/>
              </w:rPr>
            </w:r>
            <w:r w:rsidRPr="001A09B4">
              <w:rPr>
                <w:rFonts w:ascii="Times New Roman" w:hAnsi="Times New Roman" w:cs="Times New Roman"/>
                <w:noProof/>
                <w:webHidden/>
                <w:sz w:val="24"/>
                <w:szCs w:val="24"/>
              </w:rPr>
              <w:fldChar w:fldCharType="separate"/>
            </w:r>
            <w:r w:rsidRPr="001A09B4">
              <w:rPr>
                <w:rFonts w:ascii="Times New Roman" w:hAnsi="Times New Roman" w:cs="Times New Roman"/>
                <w:noProof/>
                <w:webHidden/>
                <w:sz w:val="24"/>
                <w:szCs w:val="24"/>
              </w:rPr>
              <w:t>ix</w:t>
            </w:r>
            <w:r w:rsidRPr="001A09B4">
              <w:rPr>
                <w:rFonts w:ascii="Times New Roman" w:hAnsi="Times New Roman" w:cs="Times New Roman"/>
                <w:noProof/>
                <w:webHidden/>
                <w:sz w:val="24"/>
                <w:szCs w:val="24"/>
              </w:rPr>
              <w:fldChar w:fldCharType="end"/>
            </w:r>
          </w:hyperlink>
        </w:p>
        <w:p w:rsidR="001A09B4" w:rsidRPr="001A09B4" w:rsidRDefault="001A09B4">
          <w:pPr>
            <w:pStyle w:val="ndice1"/>
            <w:tabs>
              <w:tab w:val="right" w:leader="dot" w:pos="9061"/>
            </w:tabs>
            <w:rPr>
              <w:rFonts w:ascii="Times New Roman" w:eastAsiaTheme="minorEastAsia" w:hAnsi="Times New Roman" w:cs="Times New Roman"/>
              <w:noProof/>
              <w:sz w:val="24"/>
              <w:szCs w:val="24"/>
              <w:lang w:eastAsia="pt-PT"/>
            </w:rPr>
          </w:pPr>
          <w:hyperlink w:anchor="_Toc526105206" w:history="1">
            <w:r w:rsidRPr="001A09B4">
              <w:rPr>
                <w:rStyle w:val="Hiperligao"/>
                <w:rFonts w:ascii="Times New Roman" w:hAnsi="Times New Roman" w:cs="Times New Roman"/>
                <w:b/>
                <w:noProof/>
                <w:sz w:val="24"/>
                <w:szCs w:val="24"/>
              </w:rPr>
              <w:t>ÍNDICE</w:t>
            </w:r>
            <w:r w:rsidRPr="001A09B4">
              <w:rPr>
                <w:rFonts w:ascii="Times New Roman" w:hAnsi="Times New Roman" w:cs="Times New Roman"/>
                <w:noProof/>
                <w:webHidden/>
                <w:sz w:val="24"/>
                <w:szCs w:val="24"/>
              </w:rPr>
              <w:tab/>
            </w:r>
            <w:r w:rsidRPr="001A09B4">
              <w:rPr>
                <w:rFonts w:ascii="Times New Roman" w:hAnsi="Times New Roman" w:cs="Times New Roman"/>
                <w:noProof/>
                <w:webHidden/>
                <w:sz w:val="24"/>
                <w:szCs w:val="24"/>
              </w:rPr>
              <w:fldChar w:fldCharType="begin"/>
            </w:r>
            <w:r w:rsidRPr="001A09B4">
              <w:rPr>
                <w:rFonts w:ascii="Times New Roman" w:hAnsi="Times New Roman" w:cs="Times New Roman"/>
                <w:noProof/>
                <w:webHidden/>
                <w:sz w:val="24"/>
                <w:szCs w:val="24"/>
              </w:rPr>
              <w:instrText xml:space="preserve"> PAGEREF _Toc526105206 \h </w:instrText>
            </w:r>
            <w:r w:rsidRPr="001A09B4">
              <w:rPr>
                <w:rFonts w:ascii="Times New Roman" w:hAnsi="Times New Roman" w:cs="Times New Roman"/>
                <w:noProof/>
                <w:webHidden/>
                <w:sz w:val="24"/>
                <w:szCs w:val="24"/>
              </w:rPr>
            </w:r>
            <w:r w:rsidRPr="001A09B4">
              <w:rPr>
                <w:rFonts w:ascii="Times New Roman" w:hAnsi="Times New Roman" w:cs="Times New Roman"/>
                <w:noProof/>
                <w:webHidden/>
                <w:sz w:val="24"/>
                <w:szCs w:val="24"/>
              </w:rPr>
              <w:fldChar w:fldCharType="separate"/>
            </w:r>
            <w:r w:rsidRPr="001A09B4">
              <w:rPr>
                <w:rFonts w:ascii="Times New Roman" w:hAnsi="Times New Roman" w:cs="Times New Roman"/>
                <w:noProof/>
                <w:webHidden/>
                <w:sz w:val="24"/>
                <w:szCs w:val="24"/>
              </w:rPr>
              <w:t>x</w:t>
            </w:r>
            <w:r w:rsidRPr="001A09B4">
              <w:rPr>
                <w:rFonts w:ascii="Times New Roman" w:hAnsi="Times New Roman" w:cs="Times New Roman"/>
                <w:noProof/>
                <w:webHidden/>
                <w:sz w:val="24"/>
                <w:szCs w:val="24"/>
              </w:rPr>
              <w:fldChar w:fldCharType="end"/>
            </w:r>
          </w:hyperlink>
        </w:p>
        <w:p w:rsidR="001A09B4" w:rsidRPr="001A09B4" w:rsidRDefault="001A09B4">
          <w:pPr>
            <w:pStyle w:val="ndice1"/>
            <w:tabs>
              <w:tab w:val="right" w:leader="dot" w:pos="9061"/>
            </w:tabs>
            <w:rPr>
              <w:rFonts w:ascii="Times New Roman" w:eastAsiaTheme="minorEastAsia" w:hAnsi="Times New Roman" w:cs="Times New Roman"/>
              <w:noProof/>
              <w:sz w:val="24"/>
              <w:szCs w:val="24"/>
              <w:lang w:eastAsia="pt-PT"/>
            </w:rPr>
          </w:pPr>
          <w:hyperlink w:anchor="_Toc526105207" w:history="1">
            <w:r w:rsidRPr="001A09B4">
              <w:rPr>
                <w:rStyle w:val="Hiperligao"/>
                <w:rFonts w:ascii="Times New Roman" w:hAnsi="Times New Roman" w:cs="Times New Roman"/>
                <w:b/>
                <w:noProof/>
                <w:sz w:val="24"/>
                <w:szCs w:val="24"/>
              </w:rPr>
              <w:t>LISTA DE SIGLAS E ABREVIATURAS</w:t>
            </w:r>
            <w:r w:rsidRPr="001A09B4">
              <w:rPr>
                <w:rFonts w:ascii="Times New Roman" w:hAnsi="Times New Roman" w:cs="Times New Roman"/>
                <w:noProof/>
                <w:webHidden/>
                <w:sz w:val="24"/>
                <w:szCs w:val="24"/>
              </w:rPr>
              <w:tab/>
            </w:r>
            <w:r w:rsidRPr="001A09B4">
              <w:rPr>
                <w:rFonts w:ascii="Times New Roman" w:hAnsi="Times New Roman" w:cs="Times New Roman"/>
                <w:noProof/>
                <w:webHidden/>
                <w:sz w:val="24"/>
                <w:szCs w:val="24"/>
              </w:rPr>
              <w:fldChar w:fldCharType="begin"/>
            </w:r>
            <w:r w:rsidRPr="001A09B4">
              <w:rPr>
                <w:rFonts w:ascii="Times New Roman" w:hAnsi="Times New Roman" w:cs="Times New Roman"/>
                <w:noProof/>
                <w:webHidden/>
                <w:sz w:val="24"/>
                <w:szCs w:val="24"/>
              </w:rPr>
              <w:instrText xml:space="preserve"> PAGEREF _Toc526105207 \h </w:instrText>
            </w:r>
            <w:r w:rsidRPr="001A09B4">
              <w:rPr>
                <w:rFonts w:ascii="Times New Roman" w:hAnsi="Times New Roman" w:cs="Times New Roman"/>
                <w:noProof/>
                <w:webHidden/>
                <w:sz w:val="24"/>
                <w:szCs w:val="24"/>
              </w:rPr>
            </w:r>
            <w:r w:rsidRPr="001A09B4">
              <w:rPr>
                <w:rFonts w:ascii="Times New Roman" w:hAnsi="Times New Roman" w:cs="Times New Roman"/>
                <w:noProof/>
                <w:webHidden/>
                <w:sz w:val="24"/>
                <w:szCs w:val="24"/>
              </w:rPr>
              <w:fldChar w:fldCharType="separate"/>
            </w:r>
            <w:r w:rsidRPr="001A09B4">
              <w:rPr>
                <w:rFonts w:ascii="Times New Roman" w:hAnsi="Times New Roman" w:cs="Times New Roman"/>
                <w:noProof/>
                <w:webHidden/>
                <w:sz w:val="24"/>
                <w:szCs w:val="24"/>
              </w:rPr>
              <w:t>13</w:t>
            </w:r>
            <w:r w:rsidRPr="001A09B4">
              <w:rPr>
                <w:rFonts w:ascii="Times New Roman" w:hAnsi="Times New Roman" w:cs="Times New Roman"/>
                <w:noProof/>
                <w:webHidden/>
                <w:sz w:val="24"/>
                <w:szCs w:val="24"/>
              </w:rPr>
              <w:fldChar w:fldCharType="end"/>
            </w:r>
          </w:hyperlink>
        </w:p>
        <w:p w:rsidR="001A09B4" w:rsidRPr="001A09B4" w:rsidRDefault="001A09B4">
          <w:pPr>
            <w:pStyle w:val="ndice1"/>
            <w:tabs>
              <w:tab w:val="right" w:leader="dot" w:pos="9061"/>
            </w:tabs>
            <w:rPr>
              <w:rFonts w:ascii="Times New Roman" w:eastAsiaTheme="minorEastAsia" w:hAnsi="Times New Roman" w:cs="Times New Roman"/>
              <w:noProof/>
              <w:sz w:val="24"/>
              <w:szCs w:val="24"/>
              <w:lang w:eastAsia="pt-PT"/>
            </w:rPr>
          </w:pPr>
          <w:hyperlink w:anchor="_Toc526105208" w:history="1">
            <w:r w:rsidRPr="001A09B4">
              <w:rPr>
                <w:rStyle w:val="Hiperligao"/>
                <w:rFonts w:ascii="Times New Roman" w:hAnsi="Times New Roman" w:cs="Times New Roman"/>
                <w:b/>
                <w:noProof/>
                <w:sz w:val="24"/>
                <w:szCs w:val="24"/>
              </w:rPr>
              <w:t>INDÍCE DE FIGURAS</w:t>
            </w:r>
            <w:r w:rsidRPr="001A09B4">
              <w:rPr>
                <w:rFonts w:ascii="Times New Roman" w:hAnsi="Times New Roman" w:cs="Times New Roman"/>
                <w:noProof/>
                <w:webHidden/>
                <w:sz w:val="24"/>
                <w:szCs w:val="24"/>
              </w:rPr>
              <w:tab/>
            </w:r>
            <w:r w:rsidRPr="001A09B4">
              <w:rPr>
                <w:rFonts w:ascii="Times New Roman" w:hAnsi="Times New Roman" w:cs="Times New Roman"/>
                <w:noProof/>
                <w:webHidden/>
                <w:sz w:val="24"/>
                <w:szCs w:val="24"/>
              </w:rPr>
              <w:fldChar w:fldCharType="begin"/>
            </w:r>
            <w:r w:rsidRPr="001A09B4">
              <w:rPr>
                <w:rFonts w:ascii="Times New Roman" w:hAnsi="Times New Roman" w:cs="Times New Roman"/>
                <w:noProof/>
                <w:webHidden/>
                <w:sz w:val="24"/>
                <w:szCs w:val="24"/>
              </w:rPr>
              <w:instrText xml:space="preserve"> PAGEREF _Toc526105208 \h </w:instrText>
            </w:r>
            <w:r w:rsidRPr="001A09B4">
              <w:rPr>
                <w:rFonts w:ascii="Times New Roman" w:hAnsi="Times New Roman" w:cs="Times New Roman"/>
                <w:noProof/>
                <w:webHidden/>
                <w:sz w:val="24"/>
                <w:szCs w:val="24"/>
              </w:rPr>
            </w:r>
            <w:r w:rsidRPr="001A09B4">
              <w:rPr>
                <w:rFonts w:ascii="Times New Roman" w:hAnsi="Times New Roman" w:cs="Times New Roman"/>
                <w:noProof/>
                <w:webHidden/>
                <w:sz w:val="24"/>
                <w:szCs w:val="24"/>
              </w:rPr>
              <w:fldChar w:fldCharType="separate"/>
            </w:r>
            <w:r w:rsidRPr="001A09B4">
              <w:rPr>
                <w:rFonts w:ascii="Times New Roman" w:hAnsi="Times New Roman" w:cs="Times New Roman"/>
                <w:noProof/>
                <w:webHidden/>
                <w:sz w:val="24"/>
                <w:szCs w:val="24"/>
              </w:rPr>
              <w:t>14</w:t>
            </w:r>
            <w:r w:rsidRPr="001A09B4">
              <w:rPr>
                <w:rFonts w:ascii="Times New Roman" w:hAnsi="Times New Roman" w:cs="Times New Roman"/>
                <w:noProof/>
                <w:webHidden/>
                <w:sz w:val="24"/>
                <w:szCs w:val="24"/>
              </w:rPr>
              <w:fldChar w:fldCharType="end"/>
            </w:r>
          </w:hyperlink>
        </w:p>
        <w:p w:rsidR="001A09B4" w:rsidRPr="001A09B4" w:rsidRDefault="001A09B4">
          <w:pPr>
            <w:pStyle w:val="ndice1"/>
            <w:tabs>
              <w:tab w:val="right" w:leader="dot" w:pos="9061"/>
            </w:tabs>
            <w:rPr>
              <w:rFonts w:ascii="Times New Roman" w:eastAsiaTheme="minorEastAsia" w:hAnsi="Times New Roman" w:cs="Times New Roman"/>
              <w:noProof/>
              <w:sz w:val="24"/>
              <w:szCs w:val="24"/>
              <w:lang w:eastAsia="pt-PT"/>
            </w:rPr>
          </w:pPr>
          <w:hyperlink w:anchor="_Toc526105209" w:history="1">
            <w:r w:rsidRPr="001A09B4">
              <w:rPr>
                <w:rStyle w:val="Hiperligao"/>
                <w:rFonts w:ascii="Times New Roman" w:hAnsi="Times New Roman" w:cs="Times New Roman"/>
                <w:b/>
                <w:noProof/>
                <w:sz w:val="24"/>
                <w:szCs w:val="24"/>
              </w:rPr>
              <w:t>ÍNDICE DE TABELAS</w:t>
            </w:r>
            <w:r w:rsidRPr="001A09B4">
              <w:rPr>
                <w:rFonts w:ascii="Times New Roman" w:hAnsi="Times New Roman" w:cs="Times New Roman"/>
                <w:noProof/>
                <w:webHidden/>
                <w:sz w:val="24"/>
                <w:szCs w:val="24"/>
              </w:rPr>
              <w:tab/>
            </w:r>
            <w:r w:rsidRPr="001A09B4">
              <w:rPr>
                <w:rFonts w:ascii="Times New Roman" w:hAnsi="Times New Roman" w:cs="Times New Roman"/>
                <w:noProof/>
                <w:webHidden/>
                <w:sz w:val="24"/>
                <w:szCs w:val="24"/>
              </w:rPr>
              <w:fldChar w:fldCharType="begin"/>
            </w:r>
            <w:r w:rsidRPr="001A09B4">
              <w:rPr>
                <w:rFonts w:ascii="Times New Roman" w:hAnsi="Times New Roman" w:cs="Times New Roman"/>
                <w:noProof/>
                <w:webHidden/>
                <w:sz w:val="24"/>
                <w:szCs w:val="24"/>
              </w:rPr>
              <w:instrText xml:space="preserve"> PAGEREF _Toc526105209 \h </w:instrText>
            </w:r>
            <w:r w:rsidRPr="001A09B4">
              <w:rPr>
                <w:rFonts w:ascii="Times New Roman" w:hAnsi="Times New Roman" w:cs="Times New Roman"/>
                <w:noProof/>
                <w:webHidden/>
                <w:sz w:val="24"/>
                <w:szCs w:val="24"/>
              </w:rPr>
            </w:r>
            <w:r w:rsidRPr="001A09B4">
              <w:rPr>
                <w:rFonts w:ascii="Times New Roman" w:hAnsi="Times New Roman" w:cs="Times New Roman"/>
                <w:noProof/>
                <w:webHidden/>
                <w:sz w:val="24"/>
                <w:szCs w:val="24"/>
              </w:rPr>
              <w:fldChar w:fldCharType="separate"/>
            </w:r>
            <w:r w:rsidRPr="001A09B4">
              <w:rPr>
                <w:rFonts w:ascii="Times New Roman" w:hAnsi="Times New Roman" w:cs="Times New Roman"/>
                <w:noProof/>
                <w:webHidden/>
                <w:sz w:val="24"/>
                <w:szCs w:val="24"/>
              </w:rPr>
              <w:t>15</w:t>
            </w:r>
            <w:r w:rsidRPr="001A09B4">
              <w:rPr>
                <w:rFonts w:ascii="Times New Roman" w:hAnsi="Times New Roman" w:cs="Times New Roman"/>
                <w:noProof/>
                <w:webHidden/>
                <w:sz w:val="24"/>
                <w:szCs w:val="24"/>
              </w:rPr>
              <w:fldChar w:fldCharType="end"/>
            </w:r>
          </w:hyperlink>
        </w:p>
        <w:p w:rsidR="001A09B4" w:rsidRPr="001A09B4" w:rsidRDefault="001A09B4">
          <w:pPr>
            <w:pStyle w:val="ndice1"/>
            <w:tabs>
              <w:tab w:val="left" w:pos="440"/>
              <w:tab w:val="right" w:leader="dot" w:pos="9061"/>
            </w:tabs>
            <w:rPr>
              <w:rFonts w:ascii="Times New Roman" w:eastAsiaTheme="minorEastAsia" w:hAnsi="Times New Roman" w:cs="Times New Roman"/>
              <w:noProof/>
              <w:sz w:val="24"/>
              <w:szCs w:val="24"/>
              <w:lang w:eastAsia="pt-PT"/>
            </w:rPr>
          </w:pPr>
          <w:hyperlink w:anchor="_Toc526105210" w:history="1">
            <w:r w:rsidRPr="001A09B4">
              <w:rPr>
                <w:rStyle w:val="Hiperligao"/>
                <w:rFonts w:ascii="Times New Roman" w:hAnsi="Times New Roman" w:cs="Times New Roman"/>
                <w:b/>
                <w:noProof/>
                <w:sz w:val="24"/>
                <w:szCs w:val="24"/>
              </w:rPr>
              <w:t>1.</w:t>
            </w:r>
            <w:r w:rsidRPr="001A09B4">
              <w:rPr>
                <w:rFonts w:ascii="Times New Roman" w:eastAsiaTheme="minorEastAsia" w:hAnsi="Times New Roman" w:cs="Times New Roman"/>
                <w:noProof/>
                <w:sz w:val="24"/>
                <w:szCs w:val="24"/>
                <w:lang w:eastAsia="pt-PT"/>
              </w:rPr>
              <w:tab/>
            </w:r>
            <w:r w:rsidRPr="001A09B4">
              <w:rPr>
                <w:rStyle w:val="Hiperligao"/>
                <w:rFonts w:ascii="Times New Roman" w:hAnsi="Times New Roman" w:cs="Times New Roman"/>
                <w:b/>
                <w:noProof/>
                <w:sz w:val="24"/>
                <w:szCs w:val="24"/>
              </w:rPr>
              <w:t>INTRODUÇÃO</w:t>
            </w:r>
            <w:r w:rsidRPr="001A09B4">
              <w:rPr>
                <w:rFonts w:ascii="Times New Roman" w:hAnsi="Times New Roman" w:cs="Times New Roman"/>
                <w:noProof/>
                <w:webHidden/>
                <w:sz w:val="24"/>
                <w:szCs w:val="24"/>
              </w:rPr>
              <w:tab/>
            </w:r>
            <w:r w:rsidRPr="001A09B4">
              <w:rPr>
                <w:rFonts w:ascii="Times New Roman" w:hAnsi="Times New Roman" w:cs="Times New Roman"/>
                <w:noProof/>
                <w:webHidden/>
                <w:sz w:val="24"/>
                <w:szCs w:val="24"/>
              </w:rPr>
              <w:fldChar w:fldCharType="begin"/>
            </w:r>
            <w:r w:rsidRPr="001A09B4">
              <w:rPr>
                <w:rFonts w:ascii="Times New Roman" w:hAnsi="Times New Roman" w:cs="Times New Roman"/>
                <w:noProof/>
                <w:webHidden/>
                <w:sz w:val="24"/>
                <w:szCs w:val="24"/>
              </w:rPr>
              <w:instrText xml:space="preserve"> PAGEREF _Toc526105210 \h </w:instrText>
            </w:r>
            <w:r w:rsidRPr="001A09B4">
              <w:rPr>
                <w:rFonts w:ascii="Times New Roman" w:hAnsi="Times New Roman" w:cs="Times New Roman"/>
                <w:noProof/>
                <w:webHidden/>
                <w:sz w:val="24"/>
                <w:szCs w:val="24"/>
              </w:rPr>
            </w:r>
            <w:r w:rsidRPr="001A09B4">
              <w:rPr>
                <w:rFonts w:ascii="Times New Roman" w:hAnsi="Times New Roman" w:cs="Times New Roman"/>
                <w:noProof/>
                <w:webHidden/>
                <w:sz w:val="24"/>
                <w:szCs w:val="24"/>
              </w:rPr>
              <w:fldChar w:fldCharType="separate"/>
            </w:r>
            <w:r w:rsidRPr="001A09B4">
              <w:rPr>
                <w:rFonts w:ascii="Times New Roman" w:hAnsi="Times New Roman" w:cs="Times New Roman"/>
                <w:noProof/>
                <w:webHidden/>
                <w:sz w:val="24"/>
                <w:szCs w:val="24"/>
              </w:rPr>
              <w:t>1</w:t>
            </w:r>
            <w:r w:rsidRPr="001A09B4">
              <w:rPr>
                <w:rFonts w:ascii="Times New Roman" w:hAnsi="Times New Roman" w:cs="Times New Roman"/>
                <w:noProof/>
                <w:webHidden/>
                <w:sz w:val="24"/>
                <w:szCs w:val="24"/>
              </w:rPr>
              <w:fldChar w:fldCharType="end"/>
            </w:r>
          </w:hyperlink>
        </w:p>
        <w:p w:rsidR="001A09B4" w:rsidRPr="001A09B4" w:rsidRDefault="001A09B4">
          <w:pPr>
            <w:pStyle w:val="ndice2"/>
            <w:tabs>
              <w:tab w:val="left" w:pos="880"/>
              <w:tab w:val="right" w:leader="dot" w:pos="9061"/>
            </w:tabs>
            <w:rPr>
              <w:rFonts w:ascii="Times New Roman" w:eastAsiaTheme="minorEastAsia" w:hAnsi="Times New Roman" w:cs="Times New Roman"/>
              <w:noProof/>
              <w:sz w:val="24"/>
              <w:szCs w:val="24"/>
              <w:lang w:eastAsia="pt-PT"/>
            </w:rPr>
          </w:pPr>
          <w:hyperlink w:anchor="_Toc526105211" w:history="1">
            <w:r w:rsidRPr="001A09B4">
              <w:rPr>
                <w:rStyle w:val="Hiperligao"/>
                <w:rFonts w:ascii="Times New Roman" w:hAnsi="Times New Roman" w:cs="Times New Roman"/>
                <w:b/>
                <w:noProof/>
                <w:sz w:val="24"/>
                <w:szCs w:val="24"/>
              </w:rPr>
              <w:t>1.1.</w:t>
            </w:r>
            <w:r w:rsidRPr="001A09B4">
              <w:rPr>
                <w:rFonts w:ascii="Times New Roman" w:eastAsiaTheme="minorEastAsia" w:hAnsi="Times New Roman" w:cs="Times New Roman"/>
                <w:noProof/>
                <w:sz w:val="24"/>
                <w:szCs w:val="24"/>
                <w:lang w:eastAsia="pt-PT"/>
              </w:rPr>
              <w:tab/>
            </w:r>
            <w:r w:rsidRPr="001A09B4">
              <w:rPr>
                <w:rStyle w:val="Hiperligao"/>
                <w:rFonts w:ascii="Times New Roman" w:hAnsi="Times New Roman" w:cs="Times New Roman"/>
                <w:b/>
                <w:noProof/>
                <w:sz w:val="24"/>
                <w:szCs w:val="24"/>
              </w:rPr>
              <w:t>Identificação do Problema</w:t>
            </w:r>
            <w:r w:rsidRPr="001A09B4">
              <w:rPr>
                <w:rFonts w:ascii="Times New Roman" w:hAnsi="Times New Roman" w:cs="Times New Roman"/>
                <w:noProof/>
                <w:webHidden/>
                <w:sz w:val="24"/>
                <w:szCs w:val="24"/>
              </w:rPr>
              <w:tab/>
            </w:r>
            <w:r w:rsidRPr="001A09B4">
              <w:rPr>
                <w:rFonts w:ascii="Times New Roman" w:hAnsi="Times New Roman" w:cs="Times New Roman"/>
                <w:noProof/>
                <w:webHidden/>
                <w:sz w:val="24"/>
                <w:szCs w:val="24"/>
              </w:rPr>
              <w:fldChar w:fldCharType="begin"/>
            </w:r>
            <w:r w:rsidRPr="001A09B4">
              <w:rPr>
                <w:rFonts w:ascii="Times New Roman" w:hAnsi="Times New Roman" w:cs="Times New Roman"/>
                <w:noProof/>
                <w:webHidden/>
                <w:sz w:val="24"/>
                <w:szCs w:val="24"/>
              </w:rPr>
              <w:instrText xml:space="preserve"> PAGEREF _Toc526105211 \h </w:instrText>
            </w:r>
            <w:r w:rsidRPr="001A09B4">
              <w:rPr>
                <w:rFonts w:ascii="Times New Roman" w:hAnsi="Times New Roman" w:cs="Times New Roman"/>
                <w:noProof/>
                <w:webHidden/>
                <w:sz w:val="24"/>
                <w:szCs w:val="24"/>
              </w:rPr>
            </w:r>
            <w:r w:rsidRPr="001A09B4">
              <w:rPr>
                <w:rFonts w:ascii="Times New Roman" w:hAnsi="Times New Roman" w:cs="Times New Roman"/>
                <w:noProof/>
                <w:webHidden/>
                <w:sz w:val="24"/>
                <w:szCs w:val="24"/>
              </w:rPr>
              <w:fldChar w:fldCharType="separate"/>
            </w:r>
            <w:r w:rsidRPr="001A09B4">
              <w:rPr>
                <w:rFonts w:ascii="Times New Roman" w:hAnsi="Times New Roman" w:cs="Times New Roman"/>
                <w:noProof/>
                <w:webHidden/>
                <w:sz w:val="24"/>
                <w:szCs w:val="24"/>
              </w:rPr>
              <w:t>1</w:t>
            </w:r>
            <w:r w:rsidRPr="001A09B4">
              <w:rPr>
                <w:rFonts w:ascii="Times New Roman" w:hAnsi="Times New Roman" w:cs="Times New Roman"/>
                <w:noProof/>
                <w:webHidden/>
                <w:sz w:val="24"/>
                <w:szCs w:val="24"/>
              </w:rPr>
              <w:fldChar w:fldCharType="end"/>
            </w:r>
          </w:hyperlink>
        </w:p>
        <w:p w:rsidR="001A09B4" w:rsidRPr="001A09B4" w:rsidRDefault="001A09B4">
          <w:pPr>
            <w:pStyle w:val="ndice2"/>
            <w:tabs>
              <w:tab w:val="left" w:pos="880"/>
              <w:tab w:val="right" w:leader="dot" w:pos="9061"/>
            </w:tabs>
            <w:rPr>
              <w:rFonts w:ascii="Times New Roman" w:eastAsiaTheme="minorEastAsia" w:hAnsi="Times New Roman" w:cs="Times New Roman"/>
              <w:noProof/>
              <w:sz w:val="24"/>
              <w:szCs w:val="24"/>
              <w:lang w:eastAsia="pt-PT"/>
            </w:rPr>
          </w:pPr>
          <w:hyperlink w:anchor="_Toc526105212" w:history="1">
            <w:r w:rsidRPr="001A09B4">
              <w:rPr>
                <w:rStyle w:val="Hiperligao"/>
                <w:rFonts w:ascii="Times New Roman" w:hAnsi="Times New Roman" w:cs="Times New Roman"/>
                <w:b/>
                <w:noProof/>
                <w:sz w:val="24"/>
                <w:szCs w:val="24"/>
              </w:rPr>
              <w:t>1.2.</w:t>
            </w:r>
            <w:r w:rsidRPr="001A09B4">
              <w:rPr>
                <w:rFonts w:ascii="Times New Roman" w:eastAsiaTheme="minorEastAsia" w:hAnsi="Times New Roman" w:cs="Times New Roman"/>
                <w:noProof/>
                <w:sz w:val="24"/>
                <w:szCs w:val="24"/>
                <w:lang w:eastAsia="pt-PT"/>
              </w:rPr>
              <w:tab/>
            </w:r>
            <w:r w:rsidRPr="001A09B4">
              <w:rPr>
                <w:rStyle w:val="Hiperligao"/>
                <w:rFonts w:ascii="Times New Roman" w:hAnsi="Times New Roman" w:cs="Times New Roman"/>
                <w:b/>
                <w:noProof/>
                <w:sz w:val="24"/>
                <w:szCs w:val="24"/>
              </w:rPr>
              <w:t>Hipóteses</w:t>
            </w:r>
            <w:r w:rsidRPr="001A09B4">
              <w:rPr>
                <w:rFonts w:ascii="Times New Roman" w:hAnsi="Times New Roman" w:cs="Times New Roman"/>
                <w:noProof/>
                <w:webHidden/>
                <w:sz w:val="24"/>
                <w:szCs w:val="24"/>
              </w:rPr>
              <w:tab/>
            </w:r>
            <w:r w:rsidRPr="001A09B4">
              <w:rPr>
                <w:rFonts w:ascii="Times New Roman" w:hAnsi="Times New Roman" w:cs="Times New Roman"/>
                <w:noProof/>
                <w:webHidden/>
                <w:sz w:val="24"/>
                <w:szCs w:val="24"/>
              </w:rPr>
              <w:fldChar w:fldCharType="begin"/>
            </w:r>
            <w:r w:rsidRPr="001A09B4">
              <w:rPr>
                <w:rFonts w:ascii="Times New Roman" w:hAnsi="Times New Roman" w:cs="Times New Roman"/>
                <w:noProof/>
                <w:webHidden/>
                <w:sz w:val="24"/>
                <w:szCs w:val="24"/>
              </w:rPr>
              <w:instrText xml:space="preserve"> PAGEREF _Toc526105212 \h </w:instrText>
            </w:r>
            <w:r w:rsidRPr="001A09B4">
              <w:rPr>
                <w:rFonts w:ascii="Times New Roman" w:hAnsi="Times New Roman" w:cs="Times New Roman"/>
                <w:noProof/>
                <w:webHidden/>
                <w:sz w:val="24"/>
                <w:szCs w:val="24"/>
              </w:rPr>
            </w:r>
            <w:r w:rsidRPr="001A09B4">
              <w:rPr>
                <w:rFonts w:ascii="Times New Roman" w:hAnsi="Times New Roman" w:cs="Times New Roman"/>
                <w:noProof/>
                <w:webHidden/>
                <w:sz w:val="24"/>
                <w:szCs w:val="24"/>
              </w:rPr>
              <w:fldChar w:fldCharType="separate"/>
            </w:r>
            <w:r w:rsidRPr="001A09B4">
              <w:rPr>
                <w:rFonts w:ascii="Times New Roman" w:hAnsi="Times New Roman" w:cs="Times New Roman"/>
                <w:noProof/>
                <w:webHidden/>
                <w:sz w:val="24"/>
                <w:szCs w:val="24"/>
              </w:rPr>
              <w:t>2</w:t>
            </w:r>
            <w:r w:rsidRPr="001A09B4">
              <w:rPr>
                <w:rFonts w:ascii="Times New Roman" w:hAnsi="Times New Roman" w:cs="Times New Roman"/>
                <w:noProof/>
                <w:webHidden/>
                <w:sz w:val="24"/>
                <w:szCs w:val="24"/>
              </w:rPr>
              <w:fldChar w:fldCharType="end"/>
            </w:r>
          </w:hyperlink>
        </w:p>
        <w:p w:rsidR="001A09B4" w:rsidRPr="001A09B4" w:rsidRDefault="001A09B4">
          <w:pPr>
            <w:pStyle w:val="ndice2"/>
            <w:tabs>
              <w:tab w:val="left" w:pos="880"/>
              <w:tab w:val="right" w:leader="dot" w:pos="9061"/>
            </w:tabs>
            <w:rPr>
              <w:rFonts w:ascii="Times New Roman" w:eastAsiaTheme="minorEastAsia" w:hAnsi="Times New Roman" w:cs="Times New Roman"/>
              <w:noProof/>
              <w:sz w:val="24"/>
              <w:szCs w:val="24"/>
              <w:lang w:eastAsia="pt-PT"/>
            </w:rPr>
          </w:pPr>
          <w:hyperlink w:anchor="_Toc526105213" w:history="1">
            <w:r w:rsidRPr="001A09B4">
              <w:rPr>
                <w:rStyle w:val="Hiperligao"/>
                <w:rFonts w:ascii="Times New Roman" w:hAnsi="Times New Roman" w:cs="Times New Roman"/>
                <w:b/>
                <w:noProof/>
                <w:sz w:val="24"/>
                <w:szCs w:val="24"/>
              </w:rPr>
              <w:t>1.3.</w:t>
            </w:r>
            <w:r w:rsidRPr="001A09B4">
              <w:rPr>
                <w:rFonts w:ascii="Times New Roman" w:eastAsiaTheme="minorEastAsia" w:hAnsi="Times New Roman" w:cs="Times New Roman"/>
                <w:noProof/>
                <w:sz w:val="24"/>
                <w:szCs w:val="24"/>
                <w:lang w:eastAsia="pt-PT"/>
              </w:rPr>
              <w:tab/>
            </w:r>
            <w:r w:rsidRPr="001A09B4">
              <w:rPr>
                <w:rStyle w:val="Hiperligao"/>
                <w:rFonts w:ascii="Times New Roman" w:hAnsi="Times New Roman" w:cs="Times New Roman"/>
                <w:b/>
                <w:noProof/>
                <w:sz w:val="24"/>
                <w:szCs w:val="24"/>
              </w:rPr>
              <w:t>Justificativa</w:t>
            </w:r>
            <w:r w:rsidRPr="001A09B4">
              <w:rPr>
                <w:rFonts w:ascii="Times New Roman" w:hAnsi="Times New Roman" w:cs="Times New Roman"/>
                <w:noProof/>
                <w:webHidden/>
                <w:sz w:val="24"/>
                <w:szCs w:val="24"/>
              </w:rPr>
              <w:tab/>
            </w:r>
            <w:r w:rsidRPr="001A09B4">
              <w:rPr>
                <w:rFonts w:ascii="Times New Roman" w:hAnsi="Times New Roman" w:cs="Times New Roman"/>
                <w:noProof/>
                <w:webHidden/>
                <w:sz w:val="24"/>
                <w:szCs w:val="24"/>
              </w:rPr>
              <w:fldChar w:fldCharType="begin"/>
            </w:r>
            <w:r w:rsidRPr="001A09B4">
              <w:rPr>
                <w:rFonts w:ascii="Times New Roman" w:hAnsi="Times New Roman" w:cs="Times New Roman"/>
                <w:noProof/>
                <w:webHidden/>
                <w:sz w:val="24"/>
                <w:szCs w:val="24"/>
              </w:rPr>
              <w:instrText xml:space="preserve"> PAGEREF _Toc526105213 \h </w:instrText>
            </w:r>
            <w:r w:rsidRPr="001A09B4">
              <w:rPr>
                <w:rFonts w:ascii="Times New Roman" w:hAnsi="Times New Roman" w:cs="Times New Roman"/>
                <w:noProof/>
                <w:webHidden/>
                <w:sz w:val="24"/>
                <w:szCs w:val="24"/>
              </w:rPr>
            </w:r>
            <w:r w:rsidRPr="001A09B4">
              <w:rPr>
                <w:rFonts w:ascii="Times New Roman" w:hAnsi="Times New Roman" w:cs="Times New Roman"/>
                <w:noProof/>
                <w:webHidden/>
                <w:sz w:val="24"/>
                <w:szCs w:val="24"/>
              </w:rPr>
              <w:fldChar w:fldCharType="separate"/>
            </w:r>
            <w:r w:rsidRPr="001A09B4">
              <w:rPr>
                <w:rFonts w:ascii="Times New Roman" w:hAnsi="Times New Roman" w:cs="Times New Roman"/>
                <w:noProof/>
                <w:webHidden/>
                <w:sz w:val="24"/>
                <w:szCs w:val="24"/>
              </w:rPr>
              <w:t>2</w:t>
            </w:r>
            <w:r w:rsidRPr="001A09B4">
              <w:rPr>
                <w:rFonts w:ascii="Times New Roman" w:hAnsi="Times New Roman" w:cs="Times New Roman"/>
                <w:noProof/>
                <w:webHidden/>
                <w:sz w:val="24"/>
                <w:szCs w:val="24"/>
              </w:rPr>
              <w:fldChar w:fldCharType="end"/>
            </w:r>
          </w:hyperlink>
        </w:p>
        <w:p w:rsidR="001A09B4" w:rsidRPr="001A09B4" w:rsidRDefault="001A09B4">
          <w:pPr>
            <w:pStyle w:val="ndice2"/>
            <w:tabs>
              <w:tab w:val="left" w:pos="880"/>
              <w:tab w:val="right" w:leader="dot" w:pos="9061"/>
            </w:tabs>
            <w:rPr>
              <w:rFonts w:ascii="Times New Roman" w:eastAsiaTheme="minorEastAsia" w:hAnsi="Times New Roman" w:cs="Times New Roman"/>
              <w:noProof/>
              <w:sz w:val="24"/>
              <w:szCs w:val="24"/>
              <w:lang w:eastAsia="pt-PT"/>
            </w:rPr>
          </w:pPr>
          <w:hyperlink w:anchor="_Toc526105214" w:history="1">
            <w:r w:rsidRPr="001A09B4">
              <w:rPr>
                <w:rStyle w:val="Hiperligao"/>
                <w:rFonts w:ascii="Times New Roman" w:hAnsi="Times New Roman" w:cs="Times New Roman"/>
                <w:b/>
                <w:noProof/>
                <w:sz w:val="24"/>
                <w:szCs w:val="24"/>
              </w:rPr>
              <w:t>1.4.</w:t>
            </w:r>
            <w:r w:rsidRPr="001A09B4">
              <w:rPr>
                <w:rFonts w:ascii="Times New Roman" w:eastAsiaTheme="minorEastAsia" w:hAnsi="Times New Roman" w:cs="Times New Roman"/>
                <w:noProof/>
                <w:sz w:val="24"/>
                <w:szCs w:val="24"/>
                <w:lang w:eastAsia="pt-PT"/>
              </w:rPr>
              <w:tab/>
            </w:r>
            <w:r w:rsidRPr="001A09B4">
              <w:rPr>
                <w:rStyle w:val="Hiperligao"/>
                <w:rFonts w:ascii="Times New Roman" w:hAnsi="Times New Roman" w:cs="Times New Roman"/>
                <w:b/>
                <w:noProof/>
                <w:sz w:val="24"/>
                <w:szCs w:val="24"/>
              </w:rPr>
              <w:t>Objectivos</w:t>
            </w:r>
            <w:r w:rsidRPr="001A09B4">
              <w:rPr>
                <w:rFonts w:ascii="Times New Roman" w:hAnsi="Times New Roman" w:cs="Times New Roman"/>
                <w:noProof/>
                <w:webHidden/>
                <w:sz w:val="24"/>
                <w:szCs w:val="24"/>
              </w:rPr>
              <w:tab/>
            </w:r>
            <w:r w:rsidRPr="001A09B4">
              <w:rPr>
                <w:rFonts w:ascii="Times New Roman" w:hAnsi="Times New Roman" w:cs="Times New Roman"/>
                <w:noProof/>
                <w:webHidden/>
                <w:sz w:val="24"/>
                <w:szCs w:val="24"/>
              </w:rPr>
              <w:fldChar w:fldCharType="begin"/>
            </w:r>
            <w:r w:rsidRPr="001A09B4">
              <w:rPr>
                <w:rFonts w:ascii="Times New Roman" w:hAnsi="Times New Roman" w:cs="Times New Roman"/>
                <w:noProof/>
                <w:webHidden/>
                <w:sz w:val="24"/>
                <w:szCs w:val="24"/>
              </w:rPr>
              <w:instrText xml:space="preserve"> PAGEREF _Toc526105214 \h </w:instrText>
            </w:r>
            <w:r w:rsidRPr="001A09B4">
              <w:rPr>
                <w:rFonts w:ascii="Times New Roman" w:hAnsi="Times New Roman" w:cs="Times New Roman"/>
                <w:noProof/>
                <w:webHidden/>
                <w:sz w:val="24"/>
                <w:szCs w:val="24"/>
              </w:rPr>
            </w:r>
            <w:r w:rsidRPr="001A09B4">
              <w:rPr>
                <w:rFonts w:ascii="Times New Roman" w:hAnsi="Times New Roman" w:cs="Times New Roman"/>
                <w:noProof/>
                <w:webHidden/>
                <w:sz w:val="24"/>
                <w:szCs w:val="24"/>
              </w:rPr>
              <w:fldChar w:fldCharType="separate"/>
            </w:r>
            <w:r w:rsidRPr="001A09B4">
              <w:rPr>
                <w:rFonts w:ascii="Times New Roman" w:hAnsi="Times New Roman" w:cs="Times New Roman"/>
                <w:noProof/>
                <w:webHidden/>
                <w:sz w:val="24"/>
                <w:szCs w:val="24"/>
              </w:rPr>
              <w:t>2</w:t>
            </w:r>
            <w:r w:rsidRPr="001A09B4">
              <w:rPr>
                <w:rFonts w:ascii="Times New Roman" w:hAnsi="Times New Roman" w:cs="Times New Roman"/>
                <w:noProof/>
                <w:webHidden/>
                <w:sz w:val="24"/>
                <w:szCs w:val="24"/>
              </w:rPr>
              <w:fldChar w:fldCharType="end"/>
            </w:r>
          </w:hyperlink>
        </w:p>
        <w:p w:rsidR="001A09B4" w:rsidRPr="001A09B4" w:rsidRDefault="001A09B4">
          <w:pPr>
            <w:pStyle w:val="ndice3"/>
            <w:tabs>
              <w:tab w:val="left" w:pos="1320"/>
              <w:tab w:val="right" w:leader="dot" w:pos="9061"/>
            </w:tabs>
            <w:rPr>
              <w:rFonts w:ascii="Times New Roman" w:eastAsiaTheme="minorEastAsia" w:hAnsi="Times New Roman" w:cs="Times New Roman"/>
              <w:noProof/>
              <w:sz w:val="24"/>
              <w:szCs w:val="24"/>
              <w:lang w:eastAsia="pt-PT"/>
            </w:rPr>
          </w:pPr>
          <w:hyperlink w:anchor="_Toc526105215" w:history="1">
            <w:r w:rsidRPr="001A09B4">
              <w:rPr>
                <w:rStyle w:val="Hiperligao"/>
                <w:rFonts w:ascii="Times New Roman" w:hAnsi="Times New Roman" w:cs="Times New Roman"/>
                <w:noProof/>
                <w:sz w:val="24"/>
                <w:szCs w:val="24"/>
              </w:rPr>
              <w:t>1.4.1</w:t>
            </w:r>
            <w:r w:rsidRPr="001A09B4">
              <w:rPr>
                <w:rFonts w:ascii="Times New Roman" w:eastAsiaTheme="minorEastAsia" w:hAnsi="Times New Roman" w:cs="Times New Roman"/>
                <w:noProof/>
                <w:sz w:val="24"/>
                <w:szCs w:val="24"/>
                <w:lang w:eastAsia="pt-PT"/>
              </w:rPr>
              <w:tab/>
            </w:r>
            <w:r w:rsidRPr="001A09B4">
              <w:rPr>
                <w:rStyle w:val="Hiperligao"/>
                <w:rFonts w:ascii="Times New Roman" w:hAnsi="Times New Roman" w:cs="Times New Roman"/>
                <w:noProof/>
                <w:sz w:val="24"/>
                <w:szCs w:val="24"/>
              </w:rPr>
              <w:t>Geral</w:t>
            </w:r>
            <w:r w:rsidRPr="001A09B4">
              <w:rPr>
                <w:rFonts w:ascii="Times New Roman" w:hAnsi="Times New Roman" w:cs="Times New Roman"/>
                <w:noProof/>
                <w:webHidden/>
                <w:sz w:val="24"/>
                <w:szCs w:val="24"/>
              </w:rPr>
              <w:tab/>
            </w:r>
            <w:r w:rsidRPr="001A09B4">
              <w:rPr>
                <w:rFonts w:ascii="Times New Roman" w:hAnsi="Times New Roman" w:cs="Times New Roman"/>
                <w:noProof/>
                <w:webHidden/>
                <w:sz w:val="24"/>
                <w:szCs w:val="24"/>
              </w:rPr>
              <w:fldChar w:fldCharType="begin"/>
            </w:r>
            <w:r w:rsidRPr="001A09B4">
              <w:rPr>
                <w:rFonts w:ascii="Times New Roman" w:hAnsi="Times New Roman" w:cs="Times New Roman"/>
                <w:noProof/>
                <w:webHidden/>
                <w:sz w:val="24"/>
                <w:szCs w:val="24"/>
              </w:rPr>
              <w:instrText xml:space="preserve"> PAGEREF _Toc526105215 \h </w:instrText>
            </w:r>
            <w:r w:rsidRPr="001A09B4">
              <w:rPr>
                <w:rFonts w:ascii="Times New Roman" w:hAnsi="Times New Roman" w:cs="Times New Roman"/>
                <w:noProof/>
                <w:webHidden/>
                <w:sz w:val="24"/>
                <w:szCs w:val="24"/>
              </w:rPr>
            </w:r>
            <w:r w:rsidRPr="001A09B4">
              <w:rPr>
                <w:rFonts w:ascii="Times New Roman" w:hAnsi="Times New Roman" w:cs="Times New Roman"/>
                <w:noProof/>
                <w:webHidden/>
                <w:sz w:val="24"/>
                <w:szCs w:val="24"/>
              </w:rPr>
              <w:fldChar w:fldCharType="separate"/>
            </w:r>
            <w:r w:rsidRPr="001A09B4">
              <w:rPr>
                <w:rFonts w:ascii="Times New Roman" w:hAnsi="Times New Roman" w:cs="Times New Roman"/>
                <w:noProof/>
                <w:webHidden/>
                <w:sz w:val="24"/>
                <w:szCs w:val="24"/>
              </w:rPr>
              <w:t>2</w:t>
            </w:r>
            <w:r w:rsidRPr="001A09B4">
              <w:rPr>
                <w:rFonts w:ascii="Times New Roman" w:hAnsi="Times New Roman" w:cs="Times New Roman"/>
                <w:noProof/>
                <w:webHidden/>
                <w:sz w:val="24"/>
                <w:szCs w:val="24"/>
              </w:rPr>
              <w:fldChar w:fldCharType="end"/>
            </w:r>
          </w:hyperlink>
        </w:p>
        <w:p w:rsidR="001A09B4" w:rsidRPr="001A09B4" w:rsidRDefault="001A09B4">
          <w:pPr>
            <w:pStyle w:val="ndice3"/>
            <w:tabs>
              <w:tab w:val="left" w:pos="1320"/>
              <w:tab w:val="right" w:leader="dot" w:pos="9061"/>
            </w:tabs>
            <w:rPr>
              <w:rFonts w:ascii="Times New Roman" w:eastAsiaTheme="minorEastAsia" w:hAnsi="Times New Roman" w:cs="Times New Roman"/>
              <w:noProof/>
              <w:sz w:val="24"/>
              <w:szCs w:val="24"/>
              <w:lang w:eastAsia="pt-PT"/>
            </w:rPr>
          </w:pPr>
          <w:hyperlink w:anchor="_Toc526105216" w:history="1">
            <w:r w:rsidRPr="001A09B4">
              <w:rPr>
                <w:rStyle w:val="Hiperligao"/>
                <w:rFonts w:ascii="Times New Roman" w:hAnsi="Times New Roman" w:cs="Times New Roman"/>
                <w:noProof/>
                <w:sz w:val="24"/>
                <w:szCs w:val="24"/>
              </w:rPr>
              <w:t>1.4.2</w:t>
            </w:r>
            <w:r w:rsidRPr="001A09B4">
              <w:rPr>
                <w:rFonts w:ascii="Times New Roman" w:eastAsiaTheme="minorEastAsia" w:hAnsi="Times New Roman" w:cs="Times New Roman"/>
                <w:noProof/>
                <w:sz w:val="24"/>
                <w:szCs w:val="24"/>
                <w:lang w:eastAsia="pt-PT"/>
              </w:rPr>
              <w:tab/>
            </w:r>
            <w:r w:rsidRPr="001A09B4">
              <w:rPr>
                <w:rStyle w:val="Hiperligao"/>
                <w:rFonts w:ascii="Times New Roman" w:hAnsi="Times New Roman" w:cs="Times New Roman"/>
                <w:noProof/>
                <w:sz w:val="24"/>
                <w:szCs w:val="24"/>
              </w:rPr>
              <w:t>Específicos</w:t>
            </w:r>
            <w:r w:rsidRPr="001A09B4">
              <w:rPr>
                <w:rFonts w:ascii="Times New Roman" w:hAnsi="Times New Roman" w:cs="Times New Roman"/>
                <w:noProof/>
                <w:webHidden/>
                <w:sz w:val="24"/>
                <w:szCs w:val="24"/>
              </w:rPr>
              <w:tab/>
            </w:r>
            <w:r w:rsidRPr="001A09B4">
              <w:rPr>
                <w:rFonts w:ascii="Times New Roman" w:hAnsi="Times New Roman" w:cs="Times New Roman"/>
                <w:noProof/>
                <w:webHidden/>
                <w:sz w:val="24"/>
                <w:szCs w:val="24"/>
              </w:rPr>
              <w:fldChar w:fldCharType="begin"/>
            </w:r>
            <w:r w:rsidRPr="001A09B4">
              <w:rPr>
                <w:rFonts w:ascii="Times New Roman" w:hAnsi="Times New Roman" w:cs="Times New Roman"/>
                <w:noProof/>
                <w:webHidden/>
                <w:sz w:val="24"/>
                <w:szCs w:val="24"/>
              </w:rPr>
              <w:instrText xml:space="preserve"> PAGEREF _Toc526105216 \h </w:instrText>
            </w:r>
            <w:r w:rsidRPr="001A09B4">
              <w:rPr>
                <w:rFonts w:ascii="Times New Roman" w:hAnsi="Times New Roman" w:cs="Times New Roman"/>
                <w:noProof/>
                <w:webHidden/>
                <w:sz w:val="24"/>
                <w:szCs w:val="24"/>
              </w:rPr>
            </w:r>
            <w:r w:rsidRPr="001A09B4">
              <w:rPr>
                <w:rFonts w:ascii="Times New Roman" w:hAnsi="Times New Roman" w:cs="Times New Roman"/>
                <w:noProof/>
                <w:webHidden/>
                <w:sz w:val="24"/>
                <w:szCs w:val="24"/>
              </w:rPr>
              <w:fldChar w:fldCharType="separate"/>
            </w:r>
            <w:r w:rsidRPr="001A09B4">
              <w:rPr>
                <w:rFonts w:ascii="Times New Roman" w:hAnsi="Times New Roman" w:cs="Times New Roman"/>
                <w:noProof/>
                <w:webHidden/>
                <w:sz w:val="24"/>
                <w:szCs w:val="24"/>
              </w:rPr>
              <w:t>2</w:t>
            </w:r>
            <w:r w:rsidRPr="001A09B4">
              <w:rPr>
                <w:rFonts w:ascii="Times New Roman" w:hAnsi="Times New Roman" w:cs="Times New Roman"/>
                <w:noProof/>
                <w:webHidden/>
                <w:sz w:val="24"/>
                <w:szCs w:val="24"/>
              </w:rPr>
              <w:fldChar w:fldCharType="end"/>
            </w:r>
          </w:hyperlink>
        </w:p>
        <w:p w:rsidR="001A09B4" w:rsidRPr="001A09B4" w:rsidRDefault="001A09B4">
          <w:pPr>
            <w:pStyle w:val="ndice2"/>
            <w:tabs>
              <w:tab w:val="left" w:pos="880"/>
              <w:tab w:val="right" w:leader="dot" w:pos="9061"/>
            </w:tabs>
            <w:rPr>
              <w:rFonts w:ascii="Times New Roman" w:eastAsiaTheme="minorEastAsia" w:hAnsi="Times New Roman" w:cs="Times New Roman"/>
              <w:noProof/>
              <w:sz w:val="24"/>
              <w:szCs w:val="24"/>
              <w:lang w:eastAsia="pt-PT"/>
            </w:rPr>
          </w:pPr>
          <w:hyperlink w:anchor="_Toc526105217" w:history="1">
            <w:r w:rsidRPr="001A09B4">
              <w:rPr>
                <w:rStyle w:val="Hiperligao"/>
                <w:rFonts w:ascii="Times New Roman" w:hAnsi="Times New Roman" w:cs="Times New Roman"/>
                <w:b/>
                <w:noProof/>
                <w:sz w:val="24"/>
                <w:szCs w:val="24"/>
              </w:rPr>
              <w:t>1.5.</w:t>
            </w:r>
            <w:r w:rsidRPr="001A09B4">
              <w:rPr>
                <w:rFonts w:ascii="Times New Roman" w:eastAsiaTheme="minorEastAsia" w:hAnsi="Times New Roman" w:cs="Times New Roman"/>
                <w:noProof/>
                <w:sz w:val="24"/>
                <w:szCs w:val="24"/>
                <w:lang w:eastAsia="pt-PT"/>
              </w:rPr>
              <w:tab/>
            </w:r>
            <w:r w:rsidRPr="001A09B4">
              <w:rPr>
                <w:rStyle w:val="Hiperligao"/>
                <w:rFonts w:ascii="Times New Roman" w:hAnsi="Times New Roman" w:cs="Times New Roman"/>
                <w:b/>
                <w:noProof/>
                <w:sz w:val="24"/>
                <w:szCs w:val="24"/>
              </w:rPr>
              <w:t>Estrutura do trabalho</w:t>
            </w:r>
            <w:r w:rsidRPr="001A09B4">
              <w:rPr>
                <w:rFonts w:ascii="Times New Roman" w:hAnsi="Times New Roman" w:cs="Times New Roman"/>
                <w:noProof/>
                <w:webHidden/>
                <w:sz w:val="24"/>
                <w:szCs w:val="24"/>
              </w:rPr>
              <w:tab/>
            </w:r>
            <w:r w:rsidRPr="001A09B4">
              <w:rPr>
                <w:rFonts w:ascii="Times New Roman" w:hAnsi="Times New Roman" w:cs="Times New Roman"/>
                <w:noProof/>
                <w:webHidden/>
                <w:sz w:val="24"/>
                <w:szCs w:val="24"/>
              </w:rPr>
              <w:fldChar w:fldCharType="begin"/>
            </w:r>
            <w:r w:rsidRPr="001A09B4">
              <w:rPr>
                <w:rFonts w:ascii="Times New Roman" w:hAnsi="Times New Roman" w:cs="Times New Roman"/>
                <w:noProof/>
                <w:webHidden/>
                <w:sz w:val="24"/>
                <w:szCs w:val="24"/>
              </w:rPr>
              <w:instrText xml:space="preserve"> PAGEREF _Toc526105217 \h </w:instrText>
            </w:r>
            <w:r w:rsidRPr="001A09B4">
              <w:rPr>
                <w:rFonts w:ascii="Times New Roman" w:hAnsi="Times New Roman" w:cs="Times New Roman"/>
                <w:noProof/>
                <w:webHidden/>
                <w:sz w:val="24"/>
                <w:szCs w:val="24"/>
              </w:rPr>
            </w:r>
            <w:r w:rsidRPr="001A09B4">
              <w:rPr>
                <w:rFonts w:ascii="Times New Roman" w:hAnsi="Times New Roman" w:cs="Times New Roman"/>
                <w:noProof/>
                <w:webHidden/>
                <w:sz w:val="24"/>
                <w:szCs w:val="24"/>
              </w:rPr>
              <w:fldChar w:fldCharType="separate"/>
            </w:r>
            <w:r w:rsidRPr="001A09B4">
              <w:rPr>
                <w:rFonts w:ascii="Times New Roman" w:hAnsi="Times New Roman" w:cs="Times New Roman"/>
                <w:noProof/>
                <w:webHidden/>
                <w:sz w:val="24"/>
                <w:szCs w:val="24"/>
              </w:rPr>
              <w:t>3</w:t>
            </w:r>
            <w:r w:rsidRPr="001A09B4">
              <w:rPr>
                <w:rFonts w:ascii="Times New Roman" w:hAnsi="Times New Roman" w:cs="Times New Roman"/>
                <w:noProof/>
                <w:webHidden/>
                <w:sz w:val="24"/>
                <w:szCs w:val="24"/>
              </w:rPr>
              <w:fldChar w:fldCharType="end"/>
            </w:r>
          </w:hyperlink>
        </w:p>
        <w:p w:rsidR="001A09B4" w:rsidRPr="001A09B4" w:rsidRDefault="001A09B4">
          <w:pPr>
            <w:pStyle w:val="ndice1"/>
            <w:tabs>
              <w:tab w:val="left" w:pos="440"/>
              <w:tab w:val="right" w:leader="dot" w:pos="9061"/>
            </w:tabs>
            <w:rPr>
              <w:rFonts w:ascii="Times New Roman" w:eastAsiaTheme="minorEastAsia" w:hAnsi="Times New Roman" w:cs="Times New Roman"/>
              <w:noProof/>
              <w:sz w:val="24"/>
              <w:szCs w:val="24"/>
              <w:lang w:eastAsia="pt-PT"/>
            </w:rPr>
          </w:pPr>
          <w:hyperlink w:anchor="_Toc526105218" w:history="1">
            <w:r w:rsidRPr="001A09B4">
              <w:rPr>
                <w:rStyle w:val="Hiperligao"/>
                <w:rFonts w:ascii="Times New Roman" w:hAnsi="Times New Roman" w:cs="Times New Roman"/>
                <w:b/>
                <w:noProof/>
                <w:sz w:val="24"/>
                <w:szCs w:val="24"/>
              </w:rPr>
              <w:t>2.</w:t>
            </w:r>
            <w:r w:rsidRPr="001A09B4">
              <w:rPr>
                <w:rFonts w:ascii="Times New Roman" w:eastAsiaTheme="minorEastAsia" w:hAnsi="Times New Roman" w:cs="Times New Roman"/>
                <w:noProof/>
                <w:sz w:val="24"/>
                <w:szCs w:val="24"/>
                <w:lang w:eastAsia="pt-PT"/>
              </w:rPr>
              <w:tab/>
            </w:r>
            <w:r w:rsidRPr="001A09B4">
              <w:rPr>
                <w:rStyle w:val="Hiperligao"/>
                <w:rFonts w:ascii="Times New Roman" w:hAnsi="Times New Roman" w:cs="Times New Roman"/>
                <w:b/>
                <w:noProof/>
                <w:sz w:val="24"/>
                <w:szCs w:val="24"/>
              </w:rPr>
              <w:t>FUNDAMENTAÇÃO TEÓRICA</w:t>
            </w:r>
            <w:r w:rsidRPr="001A09B4">
              <w:rPr>
                <w:rFonts w:ascii="Times New Roman" w:hAnsi="Times New Roman" w:cs="Times New Roman"/>
                <w:noProof/>
                <w:webHidden/>
                <w:sz w:val="24"/>
                <w:szCs w:val="24"/>
              </w:rPr>
              <w:tab/>
            </w:r>
            <w:r w:rsidRPr="001A09B4">
              <w:rPr>
                <w:rFonts w:ascii="Times New Roman" w:hAnsi="Times New Roman" w:cs="Times New Roman"/>
                <w:noProof/>
                <w:webHidden/>
                <w:sz w:val="24"/>
                <w:szCs w:val="24"/>
              </w:rPr>
              <w:fldChar w:fldCharType="begin"/>
            </w:r>
            <w:r w:rsidRPr="001A09B4">
              <w:rPr>
                <w:rFonts w:ascii="Times New Roman" w:hAnsi="Times New Roman" w:cs="Times New Roman"/>
                <w:noProof/>
                <w:webHidden/>
                <w:sz w:val="24"/>
                <w:szCs w:val="24"/>
              </w:rPr>
              <w:instrText xml:space="preserve"> PAGEREF _Toc526105218 \h </w:instrText>
            </w:r>
            <w:r w:rsidRPr="001A09B4">
              <w:rPr>
                <w:rFonts w:ascii="Times New Roman" w:hAnsi="Times New Roman" w:cs="Times New Roman"/>
                <w:noProof/>
                <w:webHidden/>
                <w:sz w:val="24"/>
                <w:szCs w:val="24"/>
              </w:rPr>
            </w:r>
            <w:r w:rsidRPr="001A09B4">
              <w:rPr>
                <w:rFonts w:ascii="Times New Roman" w:hAnsi="Times New Roman" w:cs="Times New Roman"/>
                <w:noProof/>
                <w:webHidden/>
                <w:sz w:val="24"/>
                <w:szCs w:val="24"/>
              </w:rPr>
              <w:fldChar w:fldCharType="separate"/>
            </w:r>
            <w:r w:rsidRPr="001A09B4">
              <w:rPr>
                <w:rFonts w:ascii="Times New Roman" w:hAnsi="Times New Roman" w:cs="Times New Roman"/>
                <w:noProof/>
                <w:webHidden/>
                <w:sz w:val="24"/>
                <w:szCs w:val="24"/>
              </w:rPr>
              <w:t>4</w:t>
            </w:r>
            <w:r w:rsidRPr="001A09B4">
              <w:rPr>
                <w:rFonts w:ascii="Times New Roman" w:hAnsi="Times New Roman" w:cs="Times New Roman"/>
                <w:noProof/>
                <w:webHidden/>
                <w:sz w:val="24"/>
                <w:szCs w:val="24"/>
              </w:rPr>
              <w:fldChar w:fldCharType="end"/>
            </w:r>
          </w:hyperlink>
        </w:p>
        <w:p w:rsidR="001A09B4" w:rsidRPr="001A09B4" w:rsidRDefault="001A09B4">
          <w:pPr>
            <w:pStyle w:val="ndice2"/>
            <w:tabs>
              <w:tab w:val="left" w:pos="880"/>
              <w:tab w:val="right" w:leader="dot" w:pos="9061"/>
            </w:tabs>
            <w:rPr>
              <w:rFonts w:ascii="Times New Roman" w:eastAsiaTheme="minorEastAsia" w:hAnsi="Times New Roman" w:cs="Times New Roman"/>
              <w:noProof/>
              <w:sz w:val="24"/>
              <w:szCs w:val="24"/>
              <w:lang w:eastAsia="pt-PT"/>
            </w:rPr>
          </w:pPr>
          <w:hyperlink w:anchor="_Toc526105219" w:history="1">
            <w:r w:rsidRPr="001A09B4">
              <w:rPr>
                <w:rStyle w:val="Hiperligao"/>
                <w:rFonts w:ascii="Times New Roman" w:hAnsi="Times New Roman" w:cs="Times New Roman"/>
                <w:b/>
                <w:noProof/>
                <w:sz w:val="24"/>
                <w:szCs w:val="24"/>
              </w:rPr>
              <w:t>2.1.</w:t>
            </w:r>
            <w:r w:rsidRPr="001A09B4">
              <w:rPr>
                <w:rFonts w:ascii="Times New Roman" w:eastAsiaTheme="minorEastAsia" w:hAnsi="Times New Roman" w:cs="Times New Roman"/>
                <w:noProof/>
                <w:sz w:val="24"/>
                <w:szCs w:val="24"/>
                <w:lang w:eastAsia="pt-PT"/>
              </w:rPr>
              <w:tab/>
            </w:r>
            <w:r w:rsidRPr="001A09B4">
              <w:rPr>
                <w:rStyle w:val="Hiperligao"/>
                <w:rFonts w:ascii="Times New Roman" w:hAnsi="Times New Roman" w:cs="Times New Roman"/>
                <w:b/>
                <w:noProof/>
                <w:sz w:val="24"/>
                <w:szCs w:val="24"/>
              </w:rPr>
              <w:t>Gestão e sua historia</w:t>
            </w:r>
            <w:r w:rsidRPr="001A09B4">
              <w:rPr>
                <w:rFonts w:ascii="Times New Roman" w:hAnsi="Times New Roman" w:cs="Times New Roman"/>
                <w:noProof/>
                <w:webHidden/>
                <w:sz w:val="24"/>
                <w:szCs w:val="24"/>
              </w:rPr>
              <w:tab/>
            </w:r>
            <w:r w:rsidRPr="001A09B4">
              <w:rPr>
                <w:rFonts w:ascii="Times New Roman" w:hAnsi="Times New Roman" w:cs="Times New Roman"/>
                <w:noProof/>
                <w:webHidden/>
                <w:sz w:val="24"/>
                <w:szCs w:val="24"/>
              </w:rPr>
              <w:fldChar w:fldCharType="begin"/>
            </w:r>
            <w:r w:rsidRPr="001A09B4">
              <w:rPr>
                <w:rFonts w:ascii="Times New Roman" w:hAnsi="Times New Roman" w:cs="Times New Roman"/>
                <w:noProof/>
                <w:webHidden/>
                <w:sz w:val="24"/>
                <w:szCs w:val="24"/>
              </w:rPr>
              <w:instrText xml:space="preserve"> PAGEREF _Toc526105219 \h </w:instrText>
            </w:r>
            <w:r w:rsidRPr="001A09B4">
              <w:rPr>
                <w:rFonts w:ascii="Times New Roman" w:hAnsi="Times New Roman" w:cs="Times New Roman"/>
                <w:noProof/>
                <w:webHidden/>
                <w:sz w:val="24"/>
                <w:szCs w:val="24"/>
              </w:rPr>
            </w:r>
            <w:r w:rsidRPr="001A09B4">
              <w:rPr>
                <w:rFonts w:ascii="Times New Roman" w:hAnsi="Times New Roman" w:cs="Times New Roman"/>
                <w:noProof/>
                <w:webHidden/>
                <w:sz w:val="24"/>
                <w:szCs w:val="24"/>
              </w:rPr>
              <w:fldChar w:fldCharType="separate"/>
            </w:r>
            <w:r w:rsidRPr="001A09B4">
              <w:rPr>
                <w:rFonts w:ascii="Times New Roman" w:hAnsi="Times New Roman" w:cs="Times New Roman"/>
                <w:noProof/>
                <w:webHidden/>
                <w:sz w:val="24"/>
                <w:szCs w:val="24"/>
              </w:rPr>
              <w:t>4</w:t>
            </w:r>
            <w:r w:rsidRPr="001A09B4">
              <w:rPr>
                <w:rFonts w:ascii="Times New Roman" w:hAnsi="Times New Roman" w:cs="Times New Roman"/>
                <w:noProof/>
                <w:webHidden/>
                <w:sz w:val="24"/>
                <w:szCs w:val="24"/>
              </w:rPr>
              <w:fldChar w:fldCharType="end"/>
            </w:r>
          </w:hyperlink>
        </w:p>
        <w:p w:rsidR="001A09B4" w:rsidRPr="001A09B4" w:rsidRDefault="001A09B4">
          <w:pPr>
            <w:pStyle w:val="ndice2"/>
            <w:tabs>
              <w:tab w:val="left" w:pos="880"/>
              <w:tab w:val="right" w:leader="dot" w:pos="9061"/>
            </w:tabs>
            <w:rPr>
              <w:rFonts w:ascii="Times New Roman" w:eastAsiaTheme="minorEastAsia" w:hAnsi="Times New Roman" w:cs="Times New Roman"/>
              <w:noProof/>
              <w:sz w:val="24"/>
              <w:szCs w:val="24"/>
              <w:lang w:eastAsia="pt-PT"/>
            </w:rPr>
          </w:pPr>
          <w:hyperlink w:anchor="_Toc526105220" w:history="1">
            <w:r w:rsidRPr="001A09B4">
              <w:rPr>
                <w:rStyle w:val="Hiperligao"/>
                <w:rFonts w:ascii="Times New Roman" w:hAnsi="Times New Roman" w:cs="Times New Roman"/>
                <w:b/>
                <w:noProof/>
                <w:sz w:val="24"/>
                <w:szCs w:val="24"/>
              </w:rPr>
              <w:t>2.2.</w:t>
            </w:r>
            <w:r w:rsidRPr="001A09B4">
              <w:rPr>
                <w:rFonts w:ascii="Times New Roman" w:eastAsiaTheme="minorEastAsia" w:hAnsi="Times New Roman" w:cs="Times New Roman"/>
                <w:noProof/>
                <w:sz w:val="24"/>
                <w:szCs w:val="24"/>
                <w:lang w:eastAsia="pt-PT"/>
              </w:rPr>
              <w:tab/>
            </w:r>
            <w:r w:rsidRPr="001A09B4">
              <w:rPr>
                <w:rStyle w:val="Hiperligao"/>
                <w:rFonts w:ascii="Times New Roman" w:hAnsi="Times New Roman" w:cs="Times New Roman"/>
                <w:b/>
                <w:noProof/>
                <w:sz w:val="24"/>
                <w:szCs w:val="24"/>
              </w:rPr>
              <w:t>A gestão nas empresas</w:t>
            </w:r>
            <w:r w:rsidRPr="001A09B4">
              <w:rPr>
                <w:rFonts w:ascii="Times New Roman" w:hAnsi="Times New Roman" w:cs="Times New Roman"/>
                <w:noProof/>
                <w:webHidden/>
                <w:sz w:val="24"/>
                <w:szCs w:val="24"/>
              </w:rPr>
              <w:tab/>
            </w:r>
            <w:r w:rsidRPr="001A09B4">
              <w:rPr>
                <w:rFonts w:ascii="Times New Roman" w:hAnsi="Times New Roman" w:cs="Times New Roman"/>
                <w:noProof/>
                <w:webHidden/>
                <w:sz w:val="24"/>
                <w:szCs w:val="24"/>
              </w:rPr>
              <w:fldChar w:fldCharType="begin"/>
            </w:r>
            <w:r w:rsidRPr="001A09B4">
              <w:rPr>
                <w:rFonts w:ascii="Times New Roman" w:hAnsi="Times New Roman" w:cs="Times New Roman"/>
                <w:noProof/>
                <w:webHidden/>
                <w:sz w:val="24"/>
                <w:szCs w:val="24"/>
              </w:rPr>
              <w:instrText xml:space="preserve"> PAGEREF _Toc526105220 \h </w:instrText>
            </w:r>
            <w:r w:rsidRPr="001A09B4">
              <w:rPr>
                <w:rFonts w:ascii="Times New Roman" w:hAnsi="Times New Roman" w:cs="Times New Roman"/>
                <w:noProof/>
                <w:webHidden/>
                <w:sz w:val="24"/>
                <w:szCs w:val="24"/>
              </w:rPr>
            </w:r>
            <w:r w:rsidRPr="001A09B4">
              <w:rPr>
                <w:rFonts w:ascii="Times New Roman" w:hAnsi="Times New Roman" w:cs="Times New Roman"/>
                <w:noProof/>
                <w:webHidden/>
                <w:sz w:val="24"/>
                <w:szCs w:val="24"/>
              </w:rPr>
              <w:fldChar w:fldCharType="separate"/>
            </w:r>
            <w:r w:rsidRPr="001A09B4">
              <w:rPr>
                <w:rFonts w:ascii="Times New Roman" w:hAnsi="Times New Roman" w:cs="Times New Roman"/>
                <w:noProof/>
                <w:webHidden/>
                <w:sz w:val="24"/>
                <w:szCs w:val="24"/>
              </w:rPr>
              <w:t>5</w:t>
            </w:r>
            <w:r w:rsidRPr="001A09B4">
              <w:rPr>
                <w:rFonts w:ascii="Times New Roman" w:hAnsi="Times New Roman" w:cs="Times New Roman"/>
                <w:noProof/>
                <w:webHidden/>
                <w:sz w:val="24"/>
                <w:szCs w:val="24"/>
              </w:rPr>
              <w:fldChar w:fldCharType="end"/>
            </w:r>
          </w:hyperlink>
        </w:p>
        <w:p w:rsidR="001A09B4" w:rsidRPr="001A09B4" w:rsidRDefault="001A09B4">
          <w:pPr>
            <w:pStyle w:val="ndice3"/>
            <w:tabs>
              <w:tab w:val="left" w:pos="1320"/>
              <w:tab w:val="right" w:leader="dot" w:pos="9061"/>
            </w:tabs>
            <w:rPr>
              <w:rFonts w:ascii="Times New Roman" w:eastAsiaTheme="minorEastAsia" w:hAnsi="Times New Roman" w:cs="Times New Roman"/>
              <w:noProof/>
              <w:sz w:val="24"/>
              <w:szCs w:val="24"/>
              <w:lang w:eastAsia="pt-PT"/>
            </w:rPr>
          </w:pPr>
          <w:hyperlink w:anchor="_Toc526105221" w:history="1">
            <w:r w:rsidRPr="001A09B4">
              <w:rPr>
                <w:rStyle w:val="Hiperligao"/>
                <w:rFonts w:ascii="Times New Roman" w:hAnsi="Times New Roman" w:cs="Times New Roman"/>
                <w:noProof/>
                <w:sz w:val="24"/>
                <w:szCs w:val="24"/>
              </w:rPr>
              <w:t>2.2.1</w:t>
            </w:r>
            <w:r w:rsidRPr="001A09B4">
              <w:rPr>
                <w:rFonts w:ascii="Times New Roman" w:eastAsiaTheme="minorEastAsia" w:hAnsi="Times New Roman" w:cs="Times New Roman"/>
                <w:noProof/>
                <w:sz w:val="24"/>
                <w:szCs w:val="24"/>
                <w:lang w:eastAsia="pt-PT"/>
              </w:rPr>
              <w:tab/>
            </w:r>
            <w:r w:rsidRPr="001A09B4">
              <w:rPr>
                <w:rStyle w:val="Hiperligao"/>
                <w:rFonts w:ascii="Times New Roman" w:hAnsi="Times New Roman" w:cs="Times New Roman"/>
                <w:noProof/>
                <w:sz w:val="24"/>
                <w:szCs w:val="24"/>
              </w:rPr>
              <w:t>Funções fundamentais da Administração de Empresas</w:t>
            </w:r>
            <w:r w:rsidRPr="001A09B4">
              <w:rPr>
                <w:rFonts w:ascii="Times New Roman" w:hAnsi="Times New Roman" w:cs="Times New Roman"/>
                <w:noProof/>
                <w:webHidden/>
                <w:sz w:val="24"/>
                <w:szCs w:val="24"/>
              </w:rPr>
              <w:tab/>
            </w:r>
            <w:r w:rsidRPr="001A09B4">
              <w:rPr>
                <w:rFonts w:ascii="Times New Roman" w:hAnsi="Times New Roman" w:cs="Times New Roman"/>
                <w:noProof/>
                <w:webHidden/>
                <w:sz w:val="24"/>
                <w:szCs w:val="24"/>
              </w:rPr>
              <w:fldChar w:fldCharType="begin"/>
            </w:r>
            <w:r w:rsidRPr="001A09B4">
              <w:rPr>
                <w:rFonts w:ascii="Times New Roman" w:hAnsi="Times New Roman" w:cs="Times New Roman"/>
                <w:noProof/>
                <w:webHidden/>
                <w:sz w:val="24"/>
                <w:szCs w:val="24"/>
              </w:rPr>
              <w:instrText xml:space="preserve"> PAGEREF _Toc526105221 \h </w:instrText>
            </w:r>
            <w:r w:rsidRPr="001A09B4">
              <w:rPr>
                <w:rFonts w:ascii="Times New Roman" w:hAnsi="Times New Roman" w:cs="Times New Roman"/>
                <w:noProof/>
                <w:webHidden/>
                <w:sz w:val="24"/>
                <w:szCs w:val="24"/>
              </w:rPr>
            </w:r>
            <w:r w:rsidRPr="001A09B4">
              <w:rPr>
                <w:rFonts w:ascii="Times New Roman" w:hAnsi="Times New Roman" w:cs="Times New Roman"/>
                <w:noProof/>
                <w:webHidden/>
                <w:sz w:val="24"/>
                <w:szCs w:val="24"/>
              </w:rPr>
              <w:fldChar w:fldCharType="separate"/>
            </w:r>
            <w:r w:rsidRPr="001A09B4">
              <w:rPr>
                <w:rFonts w:ascii="Times New Roman" w:hAnsi="Times New Roman" w:cs="Times New Roman"/>
                <w:noProof/>
                <w:webHidden/>
                <w:sz w:val="24"/>
                <w:szCs w:val="24"/>
              </w:rPr>
              <w:t>6</w:t>
            </w:r>
            <w:r w:rsidRPr="001A09B4">
              <w:rPr>
                <w:rFonts w:ascii="Times New Roman" w:hAnsi="Times New Roman" w:cs="Times New Roman"/>
                <w:noProof/>
                <w:webHidden/>
                <w:sz w:val="24"/>
                <w:szCs w:val="24"/>
              </w:rPr>
              <w:fldChar w:fldCharType="end"/>
            </w:r>
          </w:hyperlink>
        </w:p>
        <w:p w:rsidR="001A09B4" w:rsidRPr="001A09B4" w:rsidRDefault="001A09B4">
          <w:pPr>
            <w:pStyle w:val="ndice2"/>
            <w:tabs>
              <w:tab w:val="left" w:pos="880"/>
              <w:tab w:val="right" w:leader="dot" w:pos="9061"/>
            </w:tabs>
            <w:rPr>
              <w:rFonts w:ascii="Times New Roman" w:eastAsiaTheme="minorEastAsia" w:hAnsi="Times New Roman" w:cs="Times New Roman"/>
              <w:noProof/>
              <w:sz w:val="24"/>
              <w:szCs w:val="24"/>
              <w:lang w:eastAsia="pt-PT"/>
            </w:rPr>
          </w:pPr>
          <w:hyperlink w:anchor="_Toc526105222" w:history="1">
            <w:r w:rsidRPr="001A09B4">
              <w:rPr>
                <w:rStyle w:val="Hiperligao"/>
                <w:rFonts w:ascii="Times New Roman" w:hAnsi="Times New Roman" w:cs="Times New Roman"/>
                <w:b/>
                <w:noProof/>
                <w:sz w:val="24"/>
                <w:szCs w:val="24"/>
              </w:rPr>
              <w:t>2.3.</w:t>
            </w:r>
            <w:r w:rsidRPr="001A09B4">
              <w:rPr>
                <w:rFonts w:ascii="Times New Roman" w:eastAsiaTheme="minorEastAsia" w:hAnsi="Times New Roman" w:cs="Times New Roman"/>
                <w:noProof/>
                <w:sz w:val="24"/>
                <w:szCs w:val="24"/>
                <w:lang w:eastAsia="pt-PT"/>
              </w:rPr>
              <w:tab/>
            </w:r>
            <w:r w:rsidRPr="001A09B4">
              <w:rPr>
                <w:rStyle w:val="Hiperligao"/>
                <w:rFonts w:ascii="Times New Roman" w:hAnsi="Times New Roman" w:cs="Times New Roman"/>
                <w:b/>
                <w:noProof/>
                <w:sz w:val="24"/>
                <w:szCs w:val="24"/>
              </w:rPr>
              <w:t>Sistemas de gestão de vendas</w:t>
            </w:r>
            <w:r w:rsidRPr="001A09B4">
              <w:rPr>
                <w:rFonts w:ascii="Times New Roman" w:hAnsi="Times New Roman" w:cs="Times New Roman"/>
                <w:noProof/>
                <w:webHidden/>
                <w:sz w:val="24"/>
                <w:szCs w:val="24"/>
              </w:rPr>
              <w:tab/>
            </w:r>
            <w:r w:rsidRPr="001A09B4">
              <w:rPr>
                <w:rFonts w:ascii="Times New Roman" w:hAnsi="Times New Roman" w:cs="Times New Roman"/>
                <w:noProof/>
                <w:webHidden/>
                <w:sz w:val="24"/>
                <w:szCs w:val="24"/>
              </w:rPr>
              <w:fldChar w:fldCharType="begin"/>
            </w:r>
            <w:r w:rsidRPr="001A09B4">
              <w:rPr>
                <w:rFonts w:ascii="Times New Roman" w:hAnsi="Times New Roman" w:cs="Times New Roman"/>
                <w:noProof/>
                <w:webHidden/>
                <w:sz w:val="24"/>
                <w:szCs w:val="24"/>
              </w:rPr>
              <w:instrText xml:space="preserve"> PAGEREF _Toc526105222 \h </w:instrText>
            </w:r>
            <w:r w:rsidRPr="001A09B4">
              <w:rPr>
                <w:rFonts w:ascii="Times New Roman" w:hAnsi="Times New Roman" w:cs="Times New Roman"/>
                <w:noProof/>
                <w:webHidden/>
                <w:sz w:val="24"/>
                <w:szCs w:val="24"/>
              </w:rPr>
            </w:r>
            <w:r w:rsidRPr="001A09B4">
              <w:rPr>
                <w:rFonts w:ascii="Times New Roman" w:hAnsi="Times New Roman" w:cs="Times New Roman"/>
                <w:noProof/>
                <w:webHidden/>
                <w:sz w:val="24"/>
                <w:szCs w:val="24"/>
              </w:rPr>
              <w:fldChar w:fldCharType="separate"/>
            </w:r>
            <w:r w:rsidRPr="001A09B4">
              <w:rPr>
                <w:rFonts w:ascii="Times New Roman" w:hAnsi="Times New Roman" w:cs="Times New Roman"/>
                <w:noProof/>
                <w:webHidden/>
                <w:sz w:val="24"/>
                <w:szCs w:val="24"/>
              </w:rPr>
              <w:t>7</w:t>
            </w:r>
            <w:r w:rsidRPr="001A09B4">
              <w:rPr>
                <w:rFonts w:ascii="Times New Roman" w:hAnsi="Times New Roman" w:cs="Times New Roman"/>
                <w:noProof/>
                <w:webHidden/>
                <w:sz w:val="24"/>
                <w:szCs w:val="24"/>
              </w:rPr>
              <w:fldChar w:fldCharType="end"/>
            </w:r>
          </w:hyperlink>
        </w:p>
        <w:p w:rsidR="001A09B4" w:rsidRPr="001A09B4" w:rsidRDefault="001A09B4">
          <w:pPr>
            <w:pStyle w:val="ndice3"/>
            <w:tabs>
              <w:tab w:val="left" w:pos="1320"/>
              <w:tab w:val="right" w:leader="dot" w:pos="9061"/>
            </w:tabs>
            <w:rPr>
              <w:rFonts w:ascii="Times New Roman" w:eastAsiaTheme="minorEastAsia" w:hAnsi="Times New Roman" w:cs="Times New Roman"/>
              <w:noProof/>
              <w:sz w:val="24"/>
              <w:szCs w:val="24"/>
              <w:lang w:eastAsia="pt-PT"/>
            </w:rPr>
          </w:pPr>
          <w:hyperlink w:anchor="_Toc526105223" w:history="1">
            <w:r w:rsidRPr="001A09B4">
              <w:rPr>
                <w:rStyle w:val="Hiperligao"/>
                <w:rFonts w:ascii="Times New Roman" w:hAnsi="Times New Roman" w:cs="Times New Roman"/>
                <w:noProof/>
                <w:sz w:val="24"/>
                <w:szCs w:val="24"/>
              </w:rPr>
              <w:t>2.3.1.</w:t>
            </w:r>
            <w:r w:rsidRPr="001A09B4">
              <w:rPr>
                <w:rFonts w:ascii="Times New Roman" w:eastAsiaTheme="minorEastAsia" w:hAnsi="Times New Roman" w:cs="Times New Roman"/>
                <w:noProof/>
                <w:sz w:val="24"/>
                <w:szCs w:val="24"/>
                <w:lang w:eastAsia="pt-PT"/>
              </w:rPr>
              <w:tab/>
            </w:r>
            <w:r w:rsidRPr="001A09B4">
              <w:rPr>
                <w:rStyle w:val="Hiperligao"/>
                <w:rFonts w:ascii="Times New Roman" w:hAnsi="Times New Roman" w:cs="Times New Roman"/>
                <w:noProof/>
                <w:sz w:val="24"/>
                <w:szCs w:val="24"/>
              </w:rPr>
              <w:t>Vantagens do sistema de gestão venda</w:t>
            </w:r>
            <w:r w:rsidRPr="001A09B4">
              <w:rPr>
                <w:rFonts w:ascii="Times New Roman" w:hAnsi="Times New Roman" w:cs="Times New Roman"/>
                <w:noProof/>
                <w:webHidden/>
                <w:sz w:val="24"/>
                <w:szCs w:val="24"/>
              </w:rPr>
              <w:tab/>
            </w:r>
            <w:r w:rsidRPr="001A09B4">
              <w:rPr>
                <w:rFonts w:ascii="Times New Roman" w:hAnsi="Times New Roman" w:cs="Times New Roman"/>
                <w:noProof/>
                <w:webHidden/>
                <w:sz w:val="24"/>
                <w:szCs w:val="24"/>
              </w:rPr>
              <w:fldChar w:fldCharType="begin"/>
            </w:r>
            <w:r w:rsidRPr="001A09B4">
              <w:rPr>
                <w:rFonts w:ascii="Times New Roman" w:hAnsi="Times New Roman" w:cs="Times New Roman"/>
                <w:noProof/>
                <w:webHidden/>
                <w:sz w:val="24"/>
                <w:szCs w:val="24"/>
              </w:rPr>
              <w:instrText xml:space="preserve"> PAGEREF _Toc526105223 \h </w:instrText>
            </w:r>
            <w:r w:rsidRPr="001A09B4">
              <w:rPr>
                <w:rFonts w:ascii="Times New Roman" w:hAnsi="Times New Roman" w:cs="Times New Roman"/>
                <w:noProof/>
                <w:webHidden/>
                <w:sz w:val="24"/>
                <w:szCs w:val="24"/>
              </w:rPr>
            </w:r>
            <w:r w:rsidRPr="001A09B4">
              <w:rPr>
                <w:rFonts w:ascii="Times New Roman" w:hAnsi="Times New Roman" w:cs="Times New Roman"/>
                <w:noProof/>
                <w:webHidden/>
                <w:sz w:val="24"/>
                <w:szCs w:val="24"/>
              </w:rPr>
              <w:fldChar w:fldCharType="separate"/>
            </w:r>
            <w:r w:rsidRPr="001A09B4">
              <w:rPr>
                <w:rFonts w:ascii="Times New Roman" w:hAnsi="Times New Roman" w:cs="Times New Roman"/>
                <w:noProof/>
                <w:webHidden/>
                <w:sz w:val="24"/>
                <w:szCs w:val="24"/>
              </w:rPr>
              <w:t>7</w:t>
            </w:r>
            <w:r w:rsidRPr="001A09B4">
              <w:rPr>
                <w:rFonts w:ascii="Times New Roman" w:hAnsi="Times New Roman" w:cs="Times New Roman"/>
                <w:noProof/>
                <w:webHidden/>
                <w:sz w:val="24"/>
                <w:szCs w:val="24"/>
              </w:rPr>
              <w:fldChar w:fldCharType="end"/>
            </w:r>
          </w:hyperlink>
        </w:p>
        <w:p w:rsidR="001A09B4" w:rsidRPr="001A09B4" w:rsidRDefault="001A09B4">
          <w:pPr>
            <w:pStyle w:val="ndice2"/>
            <w:tabs>
              <w:tab w:val="left" w:pos="880"/>
              <w:tab w:val="right" w:leader="dot" w:pos="9061"/>
            </w:tabs>
            <w:rPr>
              <w:rFonts w:ascii="Times New Roman" w:eastAsiaTheme="minorEastAsia" w:hAnsi="Times New Roman" w:cs="Times New Roman"/>
              <w:noProof/>
              <w:sz w:val="24"/>
              <w:szCs w:val="24"/>
              <w:lang w:eastAsia="pt-PT"/>
            </w:rPr>
          </w:pPr>
          <w:hyperlink w:anchor="_Toc526105224" w:history="1">
            <w:r w:rsidRPr="001A09B4">
              <w:rPr>
                <w:rStyle w:val="Hiperligao"/>
                <w:rFonts w:ascii="Times New Roman" w:hAnsi="Times New Roman" w:cs="Times New Roman"/>
                <w:b/>
                <w:noProof/>
                <w:sz w:val="24"/>
                <w:szCs w:val="24"/>
              </w:rPr>
              <w:t>2.4.</w:t>
            </w:r>
            <w:r w:rsidRPr="001A09B4">
              <w:rPr>
                <w:rFonts w:ascii="Times New Roman" w:eastAsiaTheme="minorEastAsia" w:hAnsi="Times New Roman" w:cs="Times New Roman"/>
                <w:noProof/>
                <w:sz w:val="24"/>
                <w:szCs w:val="24"/>
                <w:lang w:eastAsia="pt-PT"/>
              </w:rPr>
              <w:tab/>
            </w:r>
            <w:r w:rsidRPr="001A09B4">
              <w:rPr>
                <w:rStyle w:val="Hiperligao"/>
                <w:rFonts w:ascii="Times New Roman" w:hAnsi="Times New Roman" w:cs="Times New Roman"/>
                <w:b/>
                <w:noProof/>
                <w:sz w:val="24"/>
                <w:szCs w:val="24"/>
              </w:rPr>
              <w:t>Sistemas de gestão de estoque</w:t>
            </w:r>
            <w:r w:rsidRPr="001A09B4">
              <w:rPr>
                <w:rFonts w:ascii="Times New Roman" w:hAnsi="Times New Roman" w:cs="Times New Roman"/>
                <w:noProof/>
                <w:webHidden/>
                <w:sz w:val="24"/>
                <w:szCs w:val="24"/>
              </w:rPr>
              <w:tab/>
            </w:r>
            <w:r w:rsidRPr="001A09B4">
              <w:rPr>
                <w:rFonts w:ascii="Times New Roman" w:hAnsi="Times New Roman" w:cs="Times New Roman"/>
                <w:noProof/>
                <w:webHidden/>
                <w:sz w:val="24"/>
                <w:szCs w:val="24"/>
              </w:rPr>
              <w:fldChar w:fldCharType="begin"/>
            </w:r>
            <w:r w:rsidRPr="001A09B4">
              <w:rPr>
                <w:rFonts w:ascii="Times New Roman" w:hAnsi="Times New Roman" w:cs="Times New Roman"/>
                <w:noProof/>
                <w:webHidden/>
                <w:sz w:val="24"/>
                <w:szCs w:val="24"/>
              </w:rPr>
              <w:instrText xml:space="preserve"> PAGEREF _Toc526105224 \h </w:instrText>
            </w:r>
            <w:r w:rsidRPr="001A09B4">
              <w:rPr>
                <w:rFonts w:ascii="Times New Roman" w:hAnsi="Times New Roman" w:cs="Times New Roman"/>
                <w:noProof/>
                <w:webHidden/>
                <w:sz w:val="24"/>
                <w:szCs w:val="24"/>
              </w:rPr>
            </w:r>
            <w:r w:rsidRPr="001A09B4">
              <w:rPr>
                <w:rFonts w:ascii="Times New Roman" w:hAnsi="Times New Roman" w:cs="Times New Roman"/>
                <w:noProof/>
                <w:webHidden/>
                <w:sz w:val="24"/>
                <w:szCs w:val="24"/>
              </w:rPr>
              <w:fldChar w:fldCharType="separate"/>
            </w:r>
            <w:r w:rsidRPr="001A09B4">
              <w:rPr>
                <w:rFonts w:ascii="Times New Roman" w:hAnsi="Times New Roman" w:cs="Times New Roman"/>
                <w:noProof/>
                <w:webHidden/>
                <w:sz w:val="24"/>
                <w:szCs w:val="24"/>
              </w:rPr>
              <w:t>8</w:t>
            </w:r>
            <w:r w:rsidRPr="001A09B4">
              <w:rPr>
                <w:rFonts w:ascii="Times New Roman" w:hAnsi="Times New Roman" w:cs="Times New Roman"/>
                <w:noProof/>
                <w:webHidden/>
                <w:sz w:val="24"/>
                <w:szCs w:val="24"/>
              </w:rPr>
              <w:fldChar w:fldCharType="end"/>
            </w:r>
          </w:hyperlink>
        </w:p>
        <w:p w:rsidR="001A09B4" w:rsidRPr="001A09B4" w:rsidRDefault="001A09B4">
          <w:pPr>
            <w:pStyle w:val="ndice2"/>
            <w:tabs>
              <w:tab w:val="left" w:pos="880"/>
              <w:tab w:val="right" w:leader="dot" w:pos="9061"/>
            </w:tabs>
            <w:rPr>
              <w:rFonts w:ascii="Times New Roman" w:eastAsiaTheme="minorEastAsia" w:hAnsi="Times New Roman" w:cs="Times New Roman"/>
              <w:noProof/>
              <w:sz w:val="24"/>
              <w:szCs w:val="24"/>
              <w:lang w:eastAsia="pt-PT"/>
            </w:rPr>
          </w:pPr>
          <w:hyperlink w:anchor="_Toc526105225" w:history="1">
            <w:r w:rsidRPr="001A09B4">
              <w:rPr>
                <w:rStyle w:val="Hiperligao"/>
                <w:rFonts w:ascii="Times New Roman" w:hAnsi="Times New Roman" w:cs="Times New Roman"/>
                <w:b/>
                <w:noProof/>
                <w:sz w:val="24"/>
                <w:szCs w:val="24"/>
              </w:rPr>
              <w:t>2.5.</w:t>
            </w:r>
            <w:r w:rsidRPr="001A09B4">
              <w:rPr>
                <w:rFonts w:ascii="Times New Roman" w:eastAsiaTheme="minorEastAsia" w:hAnsi="Times New Roman" w:cs="Times New Roman"/>
                <w:noProof/>
                <w:sz w:val="24"/>
                <w:szCs w:val="24"/>
                <w:lang w:eastAsia="pt-PT"/>
              </w:rPr>
              <w:tab/>
            </w:r>
            <w:r w:rsidRPr="001A09B4">
              <w:rPr>
                <w:rStyle w:val="Hiperligao"/>
                <w:rFonts w:ascii="Times New Roman" w:hAnsi="Times New Roman" w:cs="Times New Roman"/>
                <w:b/>
                <w:noProof/>
                <w:sz w:val="24"/>
                <w:szCs w:val="24"/>
              </w:rPr>
              <w:t>Engenharia de software</w:t>
            </w:r>
            <w:r w:rsidRPr="001A09B4">
              <w:rPr>
                <w:rFonts w:ascii="Times New Roman" w:hAnsi="Times New Roman" w:cs="Times New Roman"/>
                <w:noProof/>
                <w:webHidden/>
                <w:sz w:val="24"/>
                <w:szCs w:val="24"/>
              </w:rPr>
              <w:tab/>
            </w:r>
            <w:r w:rsidRPr="001A09B4">
              <w:rPr>
                <w:rFonts w:ascii="Times New Roman" w:hAnsi="Times New Roman" w:cs="Times New Roman"/>
                <w:noProof/>
                <w:webHidden/>
                <w:sz w:val="24"/>
                <w:szCs w:val="24"/>
              </w:rPr>
              <w:fldChar w:fldCharType="begin"/>
            </w:r>
            <w:r w:rsidRPr="001A09B4">
              <w:rPr>
                <w:rFonts w:ascii="Times New Roman" w:hAnsi="Times New Roman" w:cs="Times New Roman"/>
                <w:noProof/>
                <w:webHidden/>
                <w:sz w:val="24"/>
                <w:szCs w:val="24"/>
              </w:rPr>
              <w:instrText xml:space="preserve"> PAGEREF _Toc526105225 \h </w:instrText>
            </w:r>
            <w:r w:rsidRPr="001A09B4">
              <w:rPr>
                <w:rFonts w:ascii="Times New Roman" w:hAnsi="Times New Roman" w:cs="Times New Roman"/>
                <w:noProof/>
                <w:webHidden/>
                <w:sz w:val="24"/>
                <w:szCs w:val="24"/>
              </w:rPr>
            </w:r>
            <w:r w:rsidRPr="001A09B4">
              <w:rPr>
                <w:rFonts w:ascii="Times New Roman" w:hAnsi="Times New Roman" w:cs="Times New Roman"/>
                <w:noProof/>
                <w:webHidden/>
                <w:sz w:val="24"/>
                <w:szCs w:val="24"/>
              </w:rPr>
              <w:fldChar w:fldCharType="separate"/>
            </w:r>
            <w:r w:rsidRPr="001A09B4">
              <w:rPr>
                <w:rFonts w:ascii="Times New Roman" w:hAnsi="Times New Roman" w:cs="Times New Roman"/>
                <w:noProof/>
                <w:webHidden/>
                <w:sz w:val="24"/>
                <w:szCs w:val="24"/>
              </w:rPr>
              <w:t>8</w:t>
            </w:r>
            <w:r w:rsidRPr="001A09B4">
              <w:rPr>
                <w:rFonts w:ascii="Times New Roman" w:hAnsi="Times New Roman" w:cs="Times New Roman"/>
                <w:noProof/>
                <w:webHidden/>
                <w:sz w:val="24"/>
                <w:szCs w:val="24"/>
              </w:rPr>
              <w:fldChar w:fldCharType="end"/>
            </w:r>
          </w:hyperlink>
        </w:p>
        <w:p w:rsidR="001A09B4" w:rsidRPr="001A09B4" w:rsidRDefault="001A09B4">
          <w:pPr>
            <w:pStyle w:val="ndice3"/>
            <w:tabs>
              <w:tab w:val="left" w:pos="1320"/>
              <w:tab w:val="right" w:leader="dot" w:pos="9061"/>
            </w:tabs>
            <w:rPr>
              <w:rFonts w:ascii="Times New Roman" w:eastAsiaTheme="minorEastAsia" w:hAnsi="Times New Roman" w:cs="Times New Roman"/>
              <w:noProof/>
              <w:sz w:val="24"/>
              <w:szCs w:val="24"/>
              <w:lang w:eastAsia="pt-PT"/>
            </w:rPr>
          </w:pPr>
          <w:hyperlink w:anchor="_Toc526105226" w:history="1">
            <w:r w:rsidRPr="001A09B4">
              <w:rPr>
                <w:rStyle w:val="Hiperligao"/>
                <w:rFonts w:ascii="Times New Roman" w:hAnsi="Times New Roman" w:cs="Times New Roman"/>
                <w:noProof/>
                <w:sz w:val="24"/>
                <w:szCs w:val="24"/>
              </w:rPr>
              <w:t>2.5.1.</w:t>
            </w:r>
            <w:r w:rsidRPr="001A09B4">
              <w:rPr>
                <w:rFonts w:ascii="Times New Roman" w:eastAsiaTheme="minorEastAsia" w:hAnsi="Times New Roman" w:cs="Times New Roman"/>
                <w:noProof/>
                <w:sz w:val="24"/>
                <w:szCs w:val="24"/>
                <w:lang w:eastAsia="pt-PT"/>
              </w:rPr>
              <w:tab/>
            </w:r>
            <w:r w:rsidRPr="001A09B4">
              <w:rPr>
                <w:rStyle w:val="Hiperligao"/>
                <w:rFonts w:ascii="Times New Roman" w:hAnsi="Times New Roman" w:cs="Times New Roman"/>
                <w:noProof/>
                <w:sz w:val="24"/>
                <w:szCs w:val="24"/>
              </w:rPr>
              <w:t>Requisitos de Software</w:t>
            </w:r>
            <w:r w:rsidRPr="001A09B4">
              <w:rPr>
                <w:rFonts w:ascii="Times New Roman" w:hAnsi="Times New Roman" w:cs="Times New Roman"/>
                <w:noProof/>
                <w:webHidden/>
                <w:sz w:val="24"/>
                <w:szCs w:val="24"/>
              </w:rPr>
              <w:tab/>
            </w:r>
            <w:r w:rsidRPr="001A09B4">
              <w:rPr>
                <w:rFonts w:ascii="Times New Roman" w:hAnsi="Times New Roman" w:cs="Times New Roman"/>
                <w:noProof/>
                <w:webHidden/>
                <w:sz w:val="24"/>
                <w:szCs w:val="24"/>
              </w:rPr>
              <w:fldChar w:fldCharType="begin"/>
            </w:r>
            <w:r w:rsidRPr="001A09B4">
              <w:rPr>
                <w:rFonts w:ascii="Times New Roman" w:hAnsi="Times New Roman" w:cs="Times New Roman"/>
                <w:noProof/>
                <w:webHidden/>
                <w:sz w:val="24"/>
                <w:szCs w:val="24"/>
              </w:rPr>
              <w:instrText xml:space="preserve"> PAGEREF _Toc526105226 \h </w:instrText>
            </w:r>
            <w:r w:rsidRPr="001A09B4">
              <w:rPr>
                <w:rFonts w:ascii="Times New Roman" w:hAnsi="Times New Roman" w:cs="Times New Roman"/>
                <w:noProof/>
                <w:webHidden/>
                <w:sz w:val="24"/>
                <w:szCs w:val="24"/>
              </w:rPr>
            </w:r>
            <w:r w:rsidRPr="001A09B4">
              <w:rPr>
                <w:rFonts w:ascii="Times New Roman" w:hAnsi="Times New Roman" w:cs="Times New Roman"/>
                <w:noProof/>
                <w:webHidden/>
                <w:sz w:val="24"/>
                <w:szCs w:val="24"/>
              </w:rPr>
              <w:fldChar w:fldCharType="separate"/>
            </w:r>
            <w:r w:rsidRPr="001A09B4">
              <w:rPr>
                <w:rFonts w:ascii="Times New Roman" w:hAnsi="Times New Roman" w:cs="Times New Roman"/>
                <w:noProof/>
                <w:webHidden/>
                <w:sz w:val="24"/>
                <w:szCs w:val="24"/>
              </w:rPr>
              <w:t>9</w:t>
            </w:r>
            <w:r w:rsidRPr="001A09B4">
              <w:rPr>
                <w:rFonts w:ascii="Times New Roman" w:hAnsi="Times New Roman" w:cs="Times New Roman"/>
                <w:noProof/>
                <w:webHidden/>
                <w:sz w:val="24"/>
                <w:szCs w:val="24"/>
              </w:rPr>
              <w:fldChar w:fldCharType="end"/>
            </w:r>
          </w:hyperlink>
        </w:p>
        <w:p w:rsidR="001A09B4" w:rsidRPr="001A09B4" w:rsidRDefault="001A09B4">
          <w:pPr>
            <w:pStyle w:val="ndice3"/>
            <w:tabs>
              <w:tab w:val="left" w:pos="1320"/>
              <w:tab w:val="right" w:leader="dot" w:pos="9061"/>
            </w:tabs>
            <w:rPr>
              <w:rFonts w:ascii="Times New Roman" w:eastAsiaTheme="minorEastAsia" w:hAnsi="Times New Roman" w:cs="Times New Roman"/>
              <w:noProof/>
              <w:sz w:val="24"/>
              <w:szCs w:val="24"/>
              <w:lang w:eastAsia="pt-PT"/>
            </w:rPr>
          </w:pPr>
          <w:hyperlink w:anchor="_Toc526105227" w:history="1">
            <w:r w:rsidRPr="001A09B4">
              <w:rPr>
                <w:rStyle w:val="Hiperligao"/>
                <w:rFonts w:ascii="Times New Roman" w:hAnsi="Times New Roman" w:cs="Times New Roman"/>
                <w:noProof/>
                <w:sz w:val="24"/>
                <w:szCs w:val="24"/>
              </w:rPr>
              <w:t>2.5.2.</w:t>
            </w:r>
            <w:r w:rsidRPr="001A09B4">
              <w:rPr>
                <w:rFonts w:ascii="Times New Roman" w:eastAsiaTheme="minorEastAsia" w:hAnsi="Times New Roman" w:cs="Times New Roman"/>
                <w:noProof/>
                <w:sz w:val="24"/>
                <w:szCs w:val="24"/>
                <w:lang w:eastAsia="pt-PT"/>
              </w:rPr>
              <w:tab/>
            </w:r>
            <w:r w:rsidRPr="001A09B4">
              <w:rPr>
                <w:rStyle w:val="Hiperligao"/>
                <w:rFonts w:ascii="Times New Roman" w:hAnsi="Times New Roman" w:cs="Times New Roman"/>
                <w:noProof/>
                <w:sz w:val="24"/>
                <w:szCs w:val="24"/>
              </w:rPr>
              <w:t>Engenharia de Requisitos</w:t>
            </w:r>
            <w:r w:rsidRPr="001A09B4">
              <w:rPr>
                <w:rFonts w:ascii="Times New Roman" w:hAnsi="Times New Roman" w:cs="Times New Roman"/>
                <w:noProof/>
                <w:webHidden/>
                <w:sz w:val="24"/>
                <w:szCs w:val="24"/>
              </w:rPr>
              <w:tab/>
            </w:r>
            <w:r w:rsidRPr="001A09B4">
              <w:rPr>
                <w:rFonts w:ascii="Times New Roman" w:hAnsi="Times New Roman" w:cs="Times New Roman"/>
                <w:noProof/>
                <w:webHidden/>
                <w:sz w:val="24"/>
                <w:szCs w:val="24"/>
              </w:rPr>
              <w:fldChar w:fldCharType="begin"/>
            </w:r>
            <w:r w:rsidRPr="001A09B4">
              <w:rPr>
                <w:rFonts w:ascii="Times New Roman" w:hAnsi="Times New Roman" w:cs="Times New Roman"/>
                <w:noProof/>
                <w:webHidden/>
                <w:sz w:val="24"/>
                <w:szCs w:val="24"/>
              </w:rPr>
              <w:instrText xml:space="preserve"> PAGEREF _Toc526105227 \h </w:instrText>
            </w:r>
            <w:r w:rsidRPr="001A09B4">
              <w:rPr>
                <w:rFonts w:ascii="Times New Roman" w:hAnsi="Times New Roman" w:cs="Times New Roman"/>
                <w:noProof/>
                <w:webHidden/>
                <w:sz w:val="24"/>
                <w:szCs w:val="24"/>
              </w:rPr>
            </w:r>
            <w:r w:rsidRPr="001A09B4">
              <w:rPr>
                <w:rFonts w:ascii="Times New Roman" w:hAnsi="Times New Roman" w:cs="Times New Roman"/>
                <w:noProof/>
                <w:webHidden/>
                <w:sz w:val="24"/>
                <w:szCs w:val="24"/>
              </w:rPr>
              <w:fldChar w:fldCharType="separate"/>
            </w:r>
            <w:r w:rsidRPr="001A09B4">
              <w:rPr>
                <w:rFonts w:ascii="Times New Roman" w:hAnsi="Times New Roman" w:cs="Times New Roman"/>
                <w:noProof/>
                <w:webHidden/>
                <w:sz w:val="24"/>
                <w:szCs w:val="24"/>
              </w:rPr>
              <w:t>10</w:t>
            </w:r>
            <w:r w:rsidRPr="001A09B4">
              <w:rPr>
                <w:rFonts w:ascii="Times New Roman" w:hAnsi="Times New Roman" w:cs="Times New Roman"/>
                <w:noProof/>
                <w:webHidden/>
                <w:sz w:val="24"/>
                <w:szCs w:val="24"/>
              </w:rPr>
              <w:fldChar w:fldCharType="end"/>
            </w:r>
          </w:hyperlink>
        </w:p>
        <w:p w:rsidR="001A09B4" w:rsidRPr="001A09B4" w:rsidRDefault="001A09B4">
          <w:pPr>
            <w:pStyle w:val="ndice2"/>
            <w:tabs>
              <w:tab w:val="left" w:pos="880"/>
              <w:tab w:val="right" w:leader="dot" w:pos="9061"/>
            </w:tabs>
            <w:rPr>
              <w:rFonts w:ascii="Times New Roman" w:eastAsiaTheme="minorEastAsia" w:hAnsi="Times New Roman" w:cs="Times New Roman"/>
              <w:noProof/>
              <w:sz w:val="24"/>
              <w:szCs w:val="24"/>
              <w:lang w:eastAsia="pt-PT"/>
            </w:rPr>
          </w:pPr>
          <w:hyperlink w:anchor="_Toc526105228" w:history="1">
            <w:r w:rsidRPr="001A09B4">
              <w:rPr>
                <w:rStyle w:val="Hiperligao"/>
                <w:rFonts w:ascii="Times New Roman" w:hAnsi="Times New Roman" w:cs="Times New Roman"/>
                <w:b/>
                <w:noProof/>
                <w:sz w:val="24"/>
                <w:szCs w:val="24"/>
              </w:rPr>
              <w:t>2.6.</w:t>
            </w:r>
            <w:r w:rsidRPr="001A09B4">
              <w:rPr>
                <w:rFonts w:ascii="Times New Roman" w:eastAsiaTheme="minorEastAsia" w:hAnsi="Times New Roman" w:cs="Times New Roman"/>
                <w:noProof/>
                <w:sz w:val="24"/>
                <w:szCs w:val="24"/>
                <w:lang w:eastAsia="pt-PT"/>
              </w:rPr>
              <w:tab/>
            </w:r>
            <w:r w:rsidRPr="001A09B4">
              <w:rPr>
                <w:rStyle w:val="Hiperligao"/>
                <w:rFonts w:ascii="Times New Roman" w:hAnsi="Times New Roman" w:cs="Times New Roman"/>
                <w:b/>
                <w:noProof/>
                <w:sz w:val="24"/>
                <w:szCs w:val="24"/>
              </w:rPr>
              <w:t>Modelação de sistema</w:t>
            </w:r>
            <w:r w:rsidRPr="001A09B4">
              <w:rPr>
                <w:rFonts w:ascii="Times New Roman" w:hAnsi="Times New Roman" w:cs="Times New Roman"/>
                <w:noProof/>
                <w:webHidden/>
                <w:sz w:val="24"/>
                <w:szCs w:val="24"/>
              </w:rPr>
              <w:tab/>
            </w:r>
            <w:r w:rsidRPr="001A09B4">
              <w:rPr>
                <w:rFonts w:ascii="Times New Roman" w:hAnsi="Times New Roman" w:cs="Times New Roman"/>
                <w:noProof/>
                <w:webHidden/>
                <w:sz w:val="24"/>
                <w:szCs w:val="24"/>
              </w:rPr>
              <w:fldChar w:fldCharType="begin"/>
            </w:r>
            <w:r w:rsidRPr="001A09B4">
              <w:rPr>
                <w:rFonts w:ascii="Times New Roman" w:hAnsi="Times New Roman" w:cs="Times New Roman"/>
                <w:noProof/>
                <w:webHidden/>
                <w:sz w:val="24"/>
                <w:szCs w:val="24"/>
              </w:rPr>
              <w:instrText xml:space="preserve"> PAGEREF _Toc526105228 \h </w:instrText>
            </w:r>
            <w:r w:rsidRPr="001A09B4">
              <w:rPr>
                <w:rFonts w:ascii="Times New Roman" w:hAnsi="Times New Roman" w:cs="Times New Roman"/>
                <w:noProof/>
                <w:webHidden/>
                <w:sz w:val="24"/>
                <w:szCs w:val="24"/>
              </w:rPr>
            </w:r>
            <w:r w:rsidRPr="001A09B4">
              <w:rPr>
                <w:rFonts w:ascii="Times New Roman" w:hAnsi="Times New Roman" w:cs="Times New Roman"/>
                <w:noProof/>
                <w:webHidden/>
                <w:sz w:val="24"/>
                <w:szCs w:val="24"/>
              </w:rPr>
              <w:fldChar w:fldCharType="separate"/>
            </w:r>
            <w:r w:rsidRPr="001A09B4">
              <w:rPr>
                <w:rFonts w:ascii="Times New Roman" w:hAnsi="Times New Roman" w:cs="Times New Roman"/>
                <w:noProof/>
                <w:webHidden/>
                <w:sz w:val="24"/>
                <w:szCs w:val="24"/>
              </w:rPr>
              <w:t>11</w:t>
            </w:r>
            <w:r w:rsidRPr="001A09B4">
              <w:rPr>
                <w:rFonts w:ascii="Times New Roman" w:hAnsi="Times New Roman" w:cs="Times New Roman"/>
                <w:noProof/>
                <w:webHidden/>
                <w:sz w:val="24"/>
                <w:szCs w:val="24"/>
              </w:rPr>
              <w:fldChar w:fldCharType="end"/>
            </w:r>
          </w:hyperlink>
        </w:p>
        <w:p w:rsidR="001A09B4" w:rsidRPr="001A09B4" w:rsidRDefault="001A09B4">
          <w:pPr>
            <w:pStyle w:val="ndice3"/>
            <w:tabs>
              <w:tab w:val="left" w:pos="1320"/>
              <w:tab w:val="right" w:leader="dot" w:pos="9061"/>
            </w:tabs>
            <w:rPr>
              <w:rFonts w:ascii="Times New Roman" w:eastAsiaTheme="minorEastAsia" w:hAnsi="Times New Roman" w:cs="Times New Roman"/>
              <w:noProof/>
              <w:sz w:val="24"/>
              <w:szCs w:val="24"/>
              <w:lang w:eastAsia="pt-PT"/>
            </w:rPr>
          </w:pPr>
          <w:hyperlink w:anchor="_Toc526105229" w:history="1">
            <w:r w:rsidRPr="001A09B4">
              <w:rPr>
                <w:rStyle w:val="Hiperligao"/>
                <w:rFonts w:ascii="Times New Roman" w:hAnsi="Times New Roman" w:cs="Times New Roman"/>
                <w:noProof/>
                <w:sz w:val="24"/>
                <w:szCs w:val="24"/>
              </w:rPr>
              <w:t>2.6.1.</w:t>
            </w:r>
            <w:r w:rsidRPr="001A09B4">
              <w:rPr>
                <w:rFonts w:ascii="Times New Roman" w:eastAsiaTheme="minorEastAsia" w:hAnsi="Times New Roman" w:cs="Times New Roman"/>
                <w:noProof/>
                <w:sz w:val="24"/>
                <w:szCs w:val="24"/>
                <w:lang w:eastAsia="pt-PT"/>
              </w:rPr>
              <w:tab/>
            </w:r>
            <w:r w:rsidRPr="001A09B4">
              <w:rPr>
                <w:rStyle w:val="Hiperligao"/>
                <w:rFonts w:ascii="Times New Roman" w:hAnsi="Times New Roman" w:cs="Times New Roman"/>
                <w:noProof/>
                <w:sz w:val="24"/>
                <w:szCs w:val="24"/>
              </w:rPr>
              <w:t>Linguagem de Modelação (UML)</w:t>
            </w:r>
            <w:r w:rsidRPr="001A09B4">
              <w:rPr>
                <w:rFonts w:ascii="Times New Roman" w:hAnsi="Times New Roman" w:cs="Times New Roman"/>
                <w:noProof/>
                <w:webHidden/>
                <w:sz w:val="24"/>
                <w:szCs w:val="24"/>
              </w:rPr>
              <w:tab/>
            </w:r>
            <w:r w:rsidRPr="001A09B4">
              <w:rPr>
                <w:rFonts w:ascii="Times New Roman" w:hAnsi="Times New Roman" w:cs="Times New Roman"/>
                <w:noProof/>
                <w:webHidden/>
                <w:sz w:val="24"/>
                <w:szCs w:val="24"/>
              </w:rPr>
              <w:fldChar w:fldCharType="begin"/>
            </w:r>
            <w:r w:rsidRPr="001A09B4">
              <w:rPr>
                <w:rFonts w:ascii="Times New Roman" w:hAnsi="Times New Roman" w:cs="Times New Roman"/>
                <w:noProof/>
                <w:webHidden/>
                <w:sz w:val="24"/>
                <w:szCs w:val="24"/>
              </w:rPr>
              <w:instrText xml:space="preserve"> PAGEREF _Toc526105229 \h </w:instrText>
            </w:r>
            <w:r w:rsidRPr="001A09B4">
              <w:rPr>
                <w:rFonts w:ascii="Times New Roman" w:hAnsi="Times New Roman" w:cs="Times New Roman"/>
                <w:noProof/>
                <w:webHidden/>
                <w:sz w:val="24"/>
                <w:szCs w:val="24"/>
              </w:rPr>
            </w:r>
            <w:r w:rsidRPr="001A09B4">
              <w:rPr>
                <w:rFonts w:ascii="Times New Roman" w:hAnsi="Times New Roman" w:cs="Times New Roman"/>
                <w:noProof/>
                <w:webHidden/>
                <w:sz w:val="24"/>
                <w:szCs w:val="24"/>
              </w:rPr>
              <w:fldChar w:fldCharType="separate"/>
            </w:r>
            <w:r w:rsidRPr="001A09B4">
              <w:rPr>
                <w:rFonts w:ascii="Times New Roman" w:hAnsi="Times New Roman" w:cs="Times New Roman"/>
                <w:noProof/>
                <w:webHidden/>
                <w:sz w:val="24"/>
                <w:szCs w:val="24"/>
              </w:rPr>
              <w:t>11</w:t>
            </w:r>
            <w:r w:rsidRPr="001A09B4">
              <w:rPr>
                <w:rFonts w:ascii="Times New Roman" w:hAnsi="Times New Roman" w:cs="Times New Roman"/>
                <w:noProof/>
                <w:webHidden/>
                <w:sz w:val="24"/>
                <w:szCs w:val="24"/>
              </w:rPr>
              <w:fldChar w:fldCharType="end"/>
            </w:r>
          </w:hyperlink>
        </w:p>
        <w:p w:rsidR="001A09B4" w:rsidRPr="001A09B4" w:rsidRDefault="001A09B4">
          <w:pPr>
            <w:pStyle w:val="ndice3"/>
            <w:tabs>
              <w:tab w:val="left" w:pos="1320"/>
              <w:tab w:val="right" w:leader="dot" w:pos="9061"/>
            </w:tabs>
            <w:rPr>
              <w:rFonts w:ascii="Times New Roman" w:eastAsiaTheme="minorEastAsia" w:hAnsi="Times New Roman" w:cs="Times New Roman"/>
              <w:noProof/>
              <w:sz w:val="24"/>
              <w:szCs w:val="24"/>
              <w:lang w:eastAsia="pt-PT"/>
            </w:rPr>
          </w:pPr>
          <w:hyperlink w:anchor="_Toc526105230" w:history="1">
            <w:r w:rsidRPr="001A09B4">
              <w:rPr>
                <w:rStyle w:val="Hiperligao"/>
                <w:rFonts w:ascii="Times New Roman" w:hAnsi="Times New Roman" w:cs="Times New Roman"/>
                <w:noProof/>
                <w:sz w:val="24"/>
                <w:szCs w:val="24"/>
              </w:rPr>
              <w:t>2.6.2.</w:t>
            </w:r>
            <w:r w:rsidRPr="001A09B4">
              <w:rPr>
                <w:rFonts w:ascii="Times New Roman" w:eastAsiaTheme="minorEastAsia" w:hAnsi="Times New Roman" w:cs="Times New Roman"/>
                <w:noProof/>
                <w:sz w:val="24"/>
                <w:szCs w:val="24"/>
                <w:lang w:eastAsia="pt-PT"/>
              </w:rPr>
              <w:tab/>
            </w:r>
            <w:r w:rsidRPr="001A09B4">
              <w:rPr>
                <w:rStyle w:val="Hiperligao"/>
                <w:rFonts w:ascii="Times New Roman" w:hAnsi="Times New Roman" w:cs="Times New Roman"/>
                <w:noProof/>
                <w:sz w:val="24"/>
                <w:szCs w:val="24"/>
              </w:rPr>
              <w:t>Visões e Diagramas da Linguagem de Modelação Unificada.</w:t>
            </w:r>
            <w:r w:rsidRPr="001A09B4">
              <w:rPr>
                <w:rFonts w:ascii="Times New Roman" w:hAnsi="Times New Roman" w:cs="Times New Roman"/>
                <w:noProof/>
                <w:webHidden/>
                <w:sz w:val="24"/>
                <w:szCs w:val="24"/>
              </w:rPr>
              <w:tab/>
            </w:r>
            <w:r w:rsidRPr="001A09B4">
              <w:rPr>
                <w:rFonts w:ascii="Times New Roman" w:hAnsi="Times New Roman" w:cs="Times New Roman"/>
                <w:noProof/>
                <w:webHidden/>
                <w:sz w:val="24"/>
                <w:szCs w:val="24"/>
              </w:rPr>
              <w:fldChar w:fldCharType="begin"/>
            </w:r>
            <w:r w:rsidRPr="001A09B4">
              <w:rPr>
                <w:rFonts w:ascii="Times New Roman" w:hAnsi="Times New Roman" w:cs="Times New Roman"/>
                <w:noProof/>
                <w:webHidden/>
                <w:sz w:val="24"/>
                <w:szCs w:val="24"/>
              </w:rPr>
              <w:instrText xml:space="preserve"> PAGEREF _Toc526105230 \h </w:instrText>
            </w:r>
            <w:r w:rsidRPr="001A09B4">
              <w:rPr>
                <w:rFonts w:ascii="Times New Roman" w:hAnsi="Times New Roman" w:cs="Times New Roman"/>
                <w:noProof/>
                <w:webHidden/>
                <w:sz w:val="24"/>
                <w:szCs w:val="24"/>
              </w:rPr>
            </w:r>
            <w:r w:rsidRPr="001A09B4">
              <w:rPr>
                <w:rFonts w:ascii="Times New Roman" w:hAnsi="Times New Roman" w:cs="Times New Roman"/>
                <w:noProof/>
                <w:webHidden/>
                <w:sz w:val="24"/>
                <w:szCs w:val="24"/>
              </w:rPr>
              <w:fldChar w:fldCharType="separate"/>
            </w:r>
            <w:r w:rsidRPr="001A09B4">
              <w:rPr>
                <w:rFonts w:ascii="Times New Roman" w:hAnsi="Times New Roman" w:cs="Times New Roman"/>
                <w:noProof/>
                <w:webHidden/>
                <w:sz w:val="24"/>
                <w:szCs w:val="24"/>
              </w:rPr>
              <w:t>12</w:t>
            </w:r>
            <w:r w:rsidRPr="001A09B4">
              <w:rPr>
                <w:rFonts w:ascii="Times New Roman" w:hAnsi="Times New Roman" w:cs="Times New Roman"/>
                <w:noProof/>
                <w:webHidden/>
                <w:sz w:val="24"/>
                <w:szCs w:val="24"/>
              </w:rPr>
              <w:fldChar w:fldCharType="end"/>
            </w:r>
          </w:hyperlink>
        </w:p>
        <w:p w:rsidR="001A09B4" w:rsidRPr="001A09B4" w:rsidRDefault="001A09B4">
          <w:pPr>
            <w:pStyle w:val="ndice3"/>
            <w:tabs>
              <w:tab w:val="left" w:pos="1320"/>
              <w:tab w:val="right" w:leader="dot" w:pos="9061"/>
            </w:tabs>
            <w:rPr>
              <w:rFonts w:ascii="Times New Roman" w:eastAsiaTheme="minorEastAsia" w:hAnsi="Times New Roman" w:cs="Times New Roman"/>
              <w:noProof/>
              <w:sz w:val="24"/>
              <w:szCs w:val="24"/>
              <w:lang w:eastAsia="pt-PT"/>
            </w:rPr>
          </w:pPr>
          <w:hyperlink w:anchor="_Toc526105231" w:history="1">
            <w:r w:rsidRPr="001A09B4">
              <w:rPr>
                <w:rStyle w:val="Hiperligao"/>
                <w:rFonts w:ascii="Times New Roman" w:hAnsi="Times New Roman" w:cs="Times New Roman"/>
                <w:noProof/>
                <w:sz w:val="24"/>
                <w:szCs w:val="24"/>
              </w:rPr>
              <w:t>2.6.3.</w:t>
            </w:r>
            <w:r w:rsidRPr="001A09B4">
              <w:rPr>
                <w:rFonts w:ascii="Times New Roman" w:eastAsiaTheme="minorEastAsia" w:hAnsi="Times New Roman" w:cs="Times New Roman"/>
                <w:noProof/>
                <w:sz w:val="24"/>
                <w:szCs w:val="24"/>
                <w:lang w:eastAsia="pt-PT"/>
              </w:rPr>
              <w:tab/>
            </w:r>
            <w:r w:rsidRPr="001A09B4">
              <w:rPr>
                <w:rStyle w:val="Hiperligao"/>
                <w:rFonts w:ascii="Times New Roman" w:hAnsi="Times New Roman" w:cs="Times New Roman"/>
                <w:noProof/>
                <w:sz w:val="24"/>
                <w:szCs w:val="24"/>
              </w:rPr>
              <w:t>Vantagens da UML</w:t>
            </w:r>
            <w:r w:rsidRPr="001A09B4">
              <w:rPr>
                <w:rFonts w:ascii="Times New Roman" w:hAnsi="Times New Roman" w:cs="Times New Roman"/>
                <w:noProof/>
                <w:webHidden/>
                <w:sz w:val="24"/>
                <w:szCs w:val="24"/>
              </w:rPr>
              <w:tab/>
            </w:r>
            <w:r w:rsidRPr="001A09B4">
              <w:rPr>
                <w:rFonts w:ascii="Times New Roman" w:hAnsi="Times New Roman" w:cs="Times New Roman"/>
                <w:noProof/>
                <w:webHidden/>
                <w:sz w:val="24"/>
                <w:szCs w:val="24"/>
              </w:rPr>
              <w:fldChar w:fldCharType="begin"/>
            </w:r>
            <w:r w:rsidRPr="001A09B4">
              <w:rPr>
                <w:rFonts w:ascii="Times New Roman" w:hAnsi="Times New Roman" w:cs="Times New Roman"/>
                <w:noProof/>
                <w:webHidden/>
                <w:sz w:val="24"/>
                <w:szCs w:val="24"/>
              </w:rPr>
              <w:instrText xml:space="preserve"> PAGEREF _Toc526105231 \h </w:instrText>
            </w:r>
            <w:r w:rsidRPr="001A09B4">
              <w:rPr>
                <w:rFonts w:ascii="Times New Roman" w:hAnsi="Times New Roman" w:cs="Times New Roman"/>
                <w:noProof/>
                <w:webHidden/>
                <w:sz w:val="24"/>
                <w:szCs w:val="24"/>
              </w:rPr>
            </w:r>
            <w:r w:rsidRPr="001A09B4">
              <w:rPr>
                <w:rFonts w:ascii="Times New Roman" w:hAnsi="Times New Roman" w:cs="Times New Roman"/>
                <w:noProof/>
                <w:webHidden/>
                <w:sz w:val="24"/>
                <w:szCs w:val="24"/>
              </w:rPr>
              <w:fldChar w:fldCharType="separate"/>
            </w:r>
            <w:r w:rsidRPr="001A09B4">
              <w:rPr>
                <w:rFonts w:ascii="Times New Roman" w:hAnsi="Times New Roman" w:cs="Times New Roman"/>
                <w:noProof/>
                <w:webHidden/>
                <w:sz w:val="24"/>
                <w:szCs w:val="24"/>
              </w:rPr>
              <w:t>14</w:t>
            </w:r>
            <w:r w:rsidRPr="001A09B4">
              <w:rPr>
                <w:rFonts w:ascii="Times New Roman" w:hAnsi="Times New Roman" w:cs="Times New Roman"/>
                <w:noProof/>
                <w:webHidden/>
                <w:sz w:val="24"/>
                <w:szCs w:val="24"/>
              </w:rPr>
              <w:fldChar w:fldCharType="end"/>
            </w:r>
          </w:hyperlink>
        </w:p>
        <w:p w:rsidR="001A09B4" w:rsidRPr="001A09B4" w:rsidRDefault="001A09B4">
          <w:pPr>
            <w:pStyle w:val="ndice2"/>
            <w:tabs>
              <w:tab w:val="left" w:pos="880"/>
              <w:tab w:val="right" w:leader="dot" w:pos="9061"/>
            </w:tabs>
            <w:rPr>
              <w:rFonts w:ascii="Times New Roman" w:eastAsiaTheme="minorEastAsia" w:hAnsi="Times New Roman" w:cs="Times New Roman"/>
              <w:noProof/>
              <w:sz w:val="24"/>
              <w:szCs w:val="24"/>
              <w:lang w:eastAsia="pt-PT"/>
            </w:rPr>
          </w:pPr>
          <w:hyperlink w:anchor="_Toc526105232" w:history="1">
            <w:r w:rsidRPr="001A09B4">
              <w:rPr>
                <w:rStyle w:val="Hiperligao"/>
                <w:rFonts w:ascii="Times New Roman" w:hAnsi="Times New Roman" w:cs="Times New Roman"/>
                <w:b/>
                <w:noProof/>
                <w:sz w:val="24"/>
                <w:szCs w:val="24"/>
              </w:rPr>
              <w:t>2.7.</w:t>
            </w:r>
            <w:r w:rsidRPr="001A09B4">
              <w:rPr>
                <w:rFonts w:ascii="Times New Roman" w:eastAsiaTheme="minorEastAsia" w:hAnsi="Times New Roman" w:cs="Times New Roman"/>
                <w:noProof/>
                <w:sz w:val="24"/>
                <w:szCs w:val="24"/>
                <w:lang w:eastAsia="pt-PT"/>
              </w:rPr>
              <w:tab/>
            </w:r>
            <w:r w:rsidRPr="001A09B4">
              <w:rPr>
                <w:rStyle w:val="Hiperligao"/>
                <w:rFonts w:ascii="Times New Roman" w:hAnsi="Times New Roman" w:cs="Times New Roman"/>
                <w:b/>
                <w:noProof/>
                <w:sz w:val="24"/>
                <w:szCs w:val="24"/>
              </w:rPr>
              <w:t>Processo de software</w:t>
            </w:r>
            <w:r w:rsidRPr="001A09B4">
              <w:rPr>
                <w:rFonts w:ascii="Times New Roman" w:hAnsi="Times New Roman" w:cs="Times New Roman"/>
                <w:noProof/>
                <w:webHidden/>
                <w:sz w:val="24"/>
                <w:szCs w:val="24"/>
              </w:rPr>
              <w:tab/>
            </w:r>
            <w:r w:rsidRPr="001A09B4">
              <w:rPr>
                <w:rFonts w:ascii="Times New Roman" w:hAnsi="Times New Roman" w:cs="Times New Roman"/>
                <w:noProof/>
                <w:webHidden/>
                <w:sz w:val="24"/>
                <w:szCs w:val="24"/>
              </w:rPr>
              <w:fldChar w:fldCharType="begin"/>
            </w:r>
            <w:r w:rsidRPr="001A09B4">
              <w:rPr>
                <w:rFonts w:ascii="Times New Roman" w:hAnsi="Times New Roman" w:cs="Times New Roman"/>
                <w:noProof/>
                <w:webHidden/>
                <w:sz w:val="24"/>
                <w:szCs w:val="24"/>
              </w:rPr>
              <w:instrText xml:space="preserve"> PAGEREF _Toc526105232 \h </w:instrText>
            </w:r>
            <w:r w:rsidRPr="001A09B4">
              <w:rPr>
                <w:rFonts w:ascii="Times New Roman" w:hAnsi="Times New Roman" w:cs="Times New Roman"/>
                <w:noProof/>
                <w:webHidden/>
                <w:sz w:val="24"/>
                <w:szCs w:val="24"/>
              </w:rPr>
            </w:r>
            <w:r w:rsidRPr="001A09B4">
              <w:rPr>
                <w:rFonts w:ascii="Times New Roman" w:hAnsi="Times New Roman" w:cs="Times New Roman"/>
                <w:noProof/>
                <w:webHidden/>
                <w:sz w:val="24"/>
                <w:szCs w:val="24"/>
              </w:rPr>
              <w:fldChar w:fldCharType="separate"/>
            </w:r>
            <w:r w:rsidRPr="001A09B4">
              <w:rPr>
                <w:rFonts w:ascii="Times New Roman" w:hAnsi="Times New Roman" w:cs="Times New Roman"/>
                <w:noProof/>
                <w:webHidden/>
                <w:sz w:val="24"/>
                <w:szCs w:val="24"/>
              </w:rPr>
              <w:t>14</w:t>
            </w:r>
            <w:r w:rsidRPr="001A09B4">
              <w:rPr>
                <w:rFonts w:ascii="Times New Roman" w:hAnsi="Times New Roman" w:cs="Times New Roman"/>
                <w:noProof/>
                <w:webHidden/>
                <w:sz w:val="24"/>
                <w:szCs w:val="24"/>
              </w:rPr>
              <w:fldChar w:fldCharType="end"/>
            </w:r>
          </w:hyperlink>
        </w:p>
        <w:p w:rsidR="001A09B4" w:rsidRPr="001A09B4" w:rsidRDefault="001A09B4">
          <w:pPr>
            <w:pStyle w:val="ndice3"/>
            <w:tabs>
              <w:tab w:val="left" w:pos="1320"/>
              <w:tab w:val="right" w:leader="dot" w:pos="9061"/>
            </w:tabs>
            <w:rPr>
              <w:rFonts w:ascii="Times New Roman" w:eastAsiaTheme="minorEastAsia" w:hAnsi="Times New Roman" w:cs="Times New Roman"/>
              <w:noProof/>
              <w:sz w:val="24"/>
              <w:szCs w:val="24"/>
              <w:lang w:eastAsia="pt-PT"/>
            </w:rPr>
          </w:pPr>
          <w:hyperlink w:anchor="_Toc526105233" w:history="1">
            <w:r w:rsidRPr="001A09B4">
              <w:rPr>
                <w:rStyle w:val="Hiperligao"/>
                <w:rFonts w:ascii="Times New Roman" w:hAnsi="Times New Roman" w:cs="Times New Roman"/>
                <w:noProof/>
                <w:sz w:val="24"/>
                <w:szCs w:val="24"/>
              </w:rPr>
              <w:t>2.7.1.</w:t>
            </w:r>
            <w:r w:rsidRPr="001A09B4">
              <w:rPr>
                <w:rFonts w:ascii="Times New Roman" w:eastAsiaTheme="minorEastAsia" w:hAnsi="Times New Roman" w:cs="Times New Roman"/>
                <w:noProof/>
                <w:sz w:val="24"/>
                <w:szCs w:val="24"/>
                <w:lang w:eastAsia="pt-PT"/>
              </w:rPr>
              <w:tab/>
            </w:r>
            <w:r w:rsidRPr="001A09B4">
              <w:rPr>
                <w:rStyle w:val="Hiperligao"/>
                <w:rFonts w:ascii="Times New Roman" w:hAnsi="Times New Roman" w:cs="Times New Roman"/>
                <w:noProof/>
                <w:sz w:val="24"/>
                <w:szCs w:val="24"/>
              </w:rPr>
              <w:t>Fases de um processo de software</w:t>
            </w:r>
            <w:r w:rsidRPr="001A09B4">
              <w:rPr>
                <w:rFonts w:ascii="Times New Roman" w:hAnsi="Times New Roman" w:cs="Times New Roman"/>
                <w:noProof/>
                <w:webHidden/>
                <w:sz w:val="24"/>
                <w:szCs w:val="24"/>
              </w:rPr>
              <w:tab/>
            </w:r>
            <w:r w:rsidRPr="001A09B4">
              <w:rPr>
                <w:rFonts w:ascii="Times New Roman" w:hAnsi="Times New Roman" w:cs="Times New Roman"/>
                <w:noProof/>
                <w:webHidden/>
                <w:sz w:val="24"/>
                <w:szCs w:val="24"/>
              </w:rPr>
              <w:fldChar w:fldCharType="begin"/>
            </w:r>
            <w:r w:rsidRPr="001A09B4">
              <w:rPr>
                <w:rFonts w:ascii="Times New Roman" w:hAnsi="Times New Roman" w:cs="Times New Roman"/>
                <w:noProof/>
                <w:webHidden/>
                <w:sz w:val="24"/>
                <w:szCs w:val="24"/>
              </w:rPr>
              <w:instrText xml:space="preserve"> PAGEREF _Toc526105233 \h </w:instrText>
            </w:r>
            <w:r w:rsidRPr="001A09B4">
              <w:rPr>
                <w:rFonts w:ascii="Times New Roman" w:hAnsi="Times New Roman" w:cs="Times New Roman"/>
                <w:noProof/>
                <w:webHidden/>
                <w:sz w:val="24"/>
                <w:szCs w:val="24"/>
              </w:rPr>
            </w:r>
            <w:r w:rsidRPr="001A09B4">
              <w:rPr>
                <w:rFonts w:ascii="Times New Roman" w:hAnsi="Times New Roman" w:cs="Times New Roman"/>
                <w:noProof/>
                <w:webHidden/>
                <w:sz w:val="24"/>
                <w:szCs w:val="24"/>
              </w:rPr>
              <w:fldChar w:fldCharType="separate"/>
            </w:r>
            <w:r w:rsidRPr="001A09B4">
              <w:rPr>
                <w:rFonts w:ascii="Times New Roman" w:hAnsi="Times New Roman" w:cs="Times New Roman"/>
                <w:noProof/>
                <w:webHidden/>
                <w:sz w:val="24"/>
                <w:szCs w:val="24"/>
              </w:rPr>
              <w:t>15</w:t>
            </w:r>
            <w:r w:rsidRPr="001A09B4">
              <w:rPr>
                <w:rFonts w:ascii="Times New Roman" w:hAnsi="Times New Roman" w:cs="Times New Roman"/>
                <w:noProof/>
                <w:webHidden/>
                <w:sz w:val="24"/>
                <w:szCs w:val="24"/>
              </w:rPr>
              <w:fldChar w:fldCharType="end"/>
            </w:r>
          </w:hyperlink>
        </w:p>
        <w:p w:rsidR="001A09B4" w:rsidRPr="001A09B4" w:rsidRDefault="001A09B4">
          <w:pPr>
            <w:pStyle w:val="ndice3"/>
            <w:tabs>
              <w:tab w:val="left" w:pos="1320"/>
              <w:tab w:val="right" w:leader="dot" w:pos="9061"/>
            </w:tabs>
            <w:rPr>
              <w:rFonts w:ascii="Times New Roman" w:eastAsiaTheme="minorEastAsia" w:hAnsi="Times New Roman" w:cs="Times New Roman"/>
              <w:noProof/>
              <w:sz w:val="24"/>
              <w:szCs w:val="24"/>
              <w:lang w:eastAsia="pt-PT"/>
            </w:rPr>
          </w:pPr>
          <w:hyperlink w:anchor="_Toc526105234" w:history="1">
            <w:r w:rsidRPr="001A09B4">
              <w:rPr>
                <w:rStyle w:val="Hiperligao"/>
                <w:rFonts w:ascii="Times New Roman" w:hAnsi="Times New Roman" w:cs="Times New Roman"/>
                <w:noProof/>
                <w:sz w:val="24"/>
                <w:szCs w:val="24"/>
              </w:rPr>
              <w:t>2.7.2.</w:t>
            </w:r>
            <w:r w:rsidRPr="001A09B4">
              <w:rPr>
                <w:rFonts w:ascii="Times New Roman" w:eastAsiaTheme="minorEastAsia" w:hAnsi="Times New Roman" w:cs="Times New Roman"/>
                <w:noProof/>
                <w:sz w:val="24"/>
                <w:szCs w:val="24"/>
                <w:lang w:eastAsia="pt-PT"/>
              </w:rPr>
              <w:tab/>
            </w:r>
            <w:r w:rsidRPr="001A09B4">
              <w:rPr>
                <w:rStyle w:val="Hiperligao"/>
                <w:rFonts w:ascii="Times New Roman" w:hAnsi="Times New Roman" w:cs="Times New Roman"/>
                <w:noProof/>
                <w:sz w:val="24"/>
                <w:szCs w:val="24"/>
              </w:rPr>
              <w:t>Modelos de Processo de Desenvolvimento de Software</w:t>
            </w:r>
            <w:r w:rsidRPr="001A09B4">
              <w:rPr>
                <w:rFonts w:ascii="Times New Roman" w:hAnsi="Times New Roman" w:cs="Times New Roman"/>
                <w:noProof/>
                <w:webHidden/>
                <w:sz w:val="24"/>
                <w:szCs w:val="24"/>
              </w:rPr>
              <w:tab/>
            </w:r>
            <w:r w:rsidRPr="001A09B4">
              <w:rPr>
                <w:rFonts w:ascii="Times New Roman" w:hAnsi="Times New Roman" w:cs="Times New Roman"/>
                <w:noProof/>
                <w:webHidden/>
                <w:sz w:val="24"/>
                <w:szCs w:val="24"/>
              </w:rPr>
              <w:fldChar w:fldCharType="begin"/>
            </w:r>
            <w:r w:rsidRPr="001A09B4">
              <w:rPr>
                <w:rFonts w:ascii="Times New Roman" w:hAnsi="Times New Roman" w:cs="Times New Roman"/>
                <w:noProof/>
                <w:webHidden/>
                <w:sz w:val="24"/>
                <w:szCs w:val="24"/>
              </w:rPr>
              <w:instrText xml:space="preserve"> PAGEREF _Toc526105234 \h </w:instrText>
            </w:r>
            <w:r w:rsidRPr="001A09B4">
              <w:rPr>
                <w:rFonts w:ascii="Times New Roman" w:hAnsi="Times New Roman" w:cs="Times New Roman"/>
                <w:noProof/>
                <w:webHidden/>
                <w:sz w:val="24"/>
                <w:szCs w:val="24"/>
              </w:rPr>
            </w:r>
            <w:r w:rsidRPr="001A09B4">
              <w:rPr>
                <w:rFonts w:ascii="Times New Roman" w:hAnsi="Times New Roman" w:cs="Times New Roman"/>
                <w:noProof/>
                <w:webHidden/>
                <w:sz w:val="24"/>
                <w:szCs w:val="24"/>
              </w:rPr>
              <w:fldChar w:fldCharType="separate"/>
            </w:r>
            <w:r w:rsidRPr="001A09B4">
              <w:rPr>
                <w:rFonts w:ascii="Times New Roman" w:hAnsi="Times New Roman" w:cs="Times New Roman"/>
                <w:noProof/>
                <w:webHidden/>
                <w:sz w:val="24"/>
                <w:szCs w:val="24"/>
              </w:rPr>
              <w:t>16</w:t>
            </w:r>
            <w:r w:rsidRPr="001A09B4">
              <w:rPr>
                <w:rFonts w:ascii="Times New Roman" w:hAnsi="Times New Roman" w:cs="Times New Roman"/>
                <w:noProof/>
                <w:webHidden/>
                <w:sz w:val="24"/>
                <w:szCs w:val="24"/>
              </w:rPr>
              <w:fldChar w:fldCharType="end"/>
            </w:r>
          </w:hyperlink>
        </w:p>
        <w:p w:rsidR="001A09B4" w:rsidRPr="001A09B4" w:rsidRDefault="001A09B4">
          <w:pPr>
            <w:pStyle w:val="ndice3"/>
            <w:tabs>
              <w:tab w:val="right" w:leader="dot" w:pos="9061"/>
            </w:tabs>
            <w:rPr>
              <w:rFonts w:ascii="Times New Roman" w:eastAsiaTheme="minorEastAsia" w:hAnsi="Times New Roman" w:cs="Times New Roman"/>
              <w:noProof/>
              <w:sz w:val="24"/>
              <w:szCs w:val="24"/>
              <w:lang w:eastAsia="pt-PT"/>
            </w:rPr>
          </w:pPr>
          <w:hyperlink w:anchor="_Toc526105235" w:history="1">
            <w:r w:rsidRPr="001A09B4">
              <w:rPr>
                <w:rStyle w:val="Hiperligao"/>
                <w:rFonts w:ascii="Times New Roman" w:eastAsia="Calibri" w:hAnsi="Times New Roman" w:cs="Times New Roman"/>
                <w:noProof/>
                <w:sz w:val="24"/>
                <w:szCs w:val="24"/>
              </w:rPr>
              <w:t>2.7.2.3Modelo iterantivo e incremental</w:t>
            </w:r>
            <w:r w:rsidRPr="001A09B4">
              <w:rPr>
                <w:rFonts w:ascii="Times New Roman" w:hAnsi="Times New Roman" w:cs="Times New Roman"/>
                <w:noProof/>
                <w:webHidden/>
                <w:sz w:val="24"/>
                <w:szCs w:val="24"/>
              </w:rPr>
              <w:tab/>
            </w:r>
            <w:r w:rsidRPr="001A09B4">
              <w:rPr>
                <w:rFonts w:ascii="Times New Roman" w:hAnsi="Times New Roman" w:cs="Times New Roman"/>
                <w:noProof/>
                <w:webHidden/>
                <w:sz w:val="24"/>
                <w:szCs w:val="24"/>
              </w:rPr>
              <w:fldChar w:fldCharType="begin"/>
            </w:r>
            <w:r w:rsidRPr="001A09B4">
              <w:rPr>
                <w:rFonts w:ascii="Times New Roman" w:hAnsi="Times New Roman" w:cs="Times New Roman"/>
                <w:noProof/>
                <w:webHidden/>
                <w:sz w:val="24"/>
                <w:szCs w:val="24"/>
              </w:rPr>
              <w:instrText xml:space="preserve"> PAGEREF _Toc526105235 \h </w:instrText>
            </w:r>
            <w:r w:rsidRPr="001A09B4">
              <w:rPr>
                <w:rFonts w:ascii="Times New Roman" w:hAnsi="Times New Roman" w:cs="Times New Roman"/>
                <w:noProof/>
                <w:webHidden/>
                <w:sz w:val="24"/>
                <w:szCs w:val="24"/>
              </w:rPr>
            </w:r>
            <w:r w:rsidRPr="001A09B4">
              <w:rPr>
                <w:rFonts w:ascii="Times New Roman" w:hAnsi="Times New Roman" w:cs="Times New Roman"/>
                <w:noProof/>
                <w:webHidden/>
                <w:sz w:val="24"/>
                <w:szCs w:val="24"/>
              </w:rPr>
              <w:fldChar w:fldCharType="separate"/>
            </w:r>
            <w:r w:rsidRPr="001A09B4">
              <w:rPr>
                <w:rFonts w:ascii="Times New Roman" w:hAnsi="Times New Roman" w:cs="Times New Roman"/>
                <w:noProof/>
                <w:webHidden/>
                <w:sz w:val="24"/>
                <w:szCs w:val="24"/>
              </w:rPr>
              <w:t>16</w:t>
            </w:r>
            <w:r w:rsidRPr="001A09B4">
              <w:rPr>
                <w:rFonts w:ascii="Times New Roman" w:hAnsi="Times New Roman" w:cs="Times New Roman"/>
                <w:noProof/>
                <w:webHidden/>
                <w:sz w:val="24"/>
                <w:szCs w:val="24"/>
              </w:rPr>
              <w:fldChar w:fldCharType="end"/>
            </w:r>
          </w:hyperlink>
        </w:p>
        <w:p w:rsidR="001A09B4" w:rsidRPr="001A09B4" w:rsidRDefault="001A09B4">
          <w:pPr>
            <w:pStyle w:val="ndice2"/>
            <w:tabs>
              <w:tab w:val="left" w:pos="880"/>
              <w:tab w:val="right" w:leader="dot" w:pos="9061"/>
            </w:tabs>
            <w:rPr>
              <w:rFonts w:ascii="Times New Roman" w:eastAsiaTheme="minorEastAsia" w:hAnsi="Times New Roman" w:cs="Times New Roman"/>
              <w:noProof/>
              <w:sz w:val="24"/>
              <w:szCs w:val="24"/>
              <w:lang w:eastAsia="pt-PT"/>
            </w:rPr>
          </w:pPr>
          <w:hyperlink w:anchor="_Toc526105236" w:history="1">
            <w:r w:rsidRPr="001A09B4">
              <w:rPr>
                <w:rStyle w:val="Hiperligao"/>
                <w:rFonts w:ascii="Times New Roman" w:hAnsi="Times New Roman" w:cs="Times New Roman"/>
                <w:b/>
                <w:noProof/>
                <w:sz w:val="24"/>
                <w:szCs w:val="24"/>
              </w:rPr>
              <w:t>2.8.</w:t>
            </w:r>
            <w:r w:rsidRPr="001A09B4">
              <w:rPr>
                <w:rFonts w:ascii="Times New Roman" w:eastAsiaTheme="minorEastAsia" w:hAnsi="Times New Roman" w:cs="Times New Roman"/>
                <w:noProof/>
                <w:sz w:val="24"/>
                <w:szCs w:val="24"/>
                <w:lang w:eastAsia="pt-PT"/>
              </w:rPr>
              <w:tab/>
            </w:r>
            <w:r w:rsidRPr="001A09B4">
              <w:rPr>
                <w:rStyle w:val="Hiperligao"/>
                <w:rFonts w:ascii="Times New Roman" w:hAnsi="Times New Roman" w:cs="Times New Roman"/>
                <w:b/>
                <w:noProof/>
                <w:sz w:val="24"/>
                <w:szCs w:val="24"/>
              </w:rPr>
              <w:t>Arquitetura de Software</w:t>
            </w:r>
            <w:r w:rsidRPr="001A09B4">
              <w:rPr>
                <w:rFonts w:ascii="Times New Roman" w:hAnsi="Times New Roman" w:cs="Times New Roman"/>
                <w:noProof/>
                <w:webHidden/>
                <w:sz w:val="24"/>
                <w:szCs w:val="24"/>
              </w:rPr>
              <w:tab/>
            </w:r>
            <w:r w:rsidRPr="001A09B4">
              <w:rPr>
                <w:rFonts w:ascii="Times New Roman" w:hAnsi="Times New Roman" w:cs="Times New Roman"/>
                <w:noProof/>
                <w:webHidden/>
                <w:sz w:val="24"/>
                <w:szCs w:val="24"/>
              </w:rPr>
              <w:fldChar w:fldCharType="begin"/>
            </w:r>
            <w:r w:rsidRPr="001A09B4">
              <w:rPr>
                <w:rFonts w:ascii="Times New Roman" w:hAnsi="Times New Roman" w:cs="Times New Roman"/>
                <w:noProof/>
                <w:webHidden/>
                <w:sz w:val="24"/>
                <w:szCs w:val="24"/>
              </w:rPr>
              <w:instrText xml:space="preserve"> PAGEREF _Toc526105236 \h </w:instrText>
            </w:r>
            <w:r w:rsidRPr="001A09B4">
              <w:rPr>
                <w:rFonts w:ascii="Times New Roman" w:hAnsi="Times New Roman" w:cs="Times New Roman"/>
                <w:noProof/>
                <w:webHidden/>
                <w:sz w:val="24"/>
                <w:szCs w:val="24"/>
              </w:rPr>
            </w:r>
            <w:r w:rsidRPr="001A09B4">
              <w:rPr>
                <w:rFonts w:ascii="Times New Roman" w:hAnsi="Times New Roman" w:cs="Times New Roman"/>
                <w:noProof/>
                <w:webHidden/>
                <w:sz w:val="24"/>
                <w:szCs w:val="24"/>
              </w:rPr>
              <w:fldChar w:fldCharType="separate"/>
            </w:r>
            <w:r w:rsidRPr="001A09B4">
              <w:rPr>
                <w:rFonts w:ascii="Times New Roman" w:hAnsi="Times New Roman" w:cs="Times New Roman"/>
                <w:noProof/>
                <w:webHidden/>
                <w:sz w:val="24"/>
                <w:szCs w:val="24"/>
              </w:rPr>
              <w:t>17</w:t>
            </w:r>
            <w:r w:rsidRPr="001A09B4">
              <w:rPr>
                <w:rFonts w:ascii="Times New Roman" w:hAnsi="Times New Roman" w:cs="Times New Roman"/>
                <w:noProof/>
                <w:webHidden/>
                <w:sz w:val="24"/>
                <w:szCs w:val="24"/>
              </w:rPr>
              <w:fldChar w:fldCharType="end"/>
            </w:r>
          </w:hyperlink>
        </w:p>
        <w:p w:rsidR="001A09B4" w:rsidRPr="001A09B4" w:rsidRDefault="001A09B4">
          <w:pPr>
            <w:pStyle w:val="ndice3"/>
            <w:tabs>
              <w:tab w:val="left" w:pos="1320"/>
              <w:tab w:val="right" w:leader="dot" w:pos="9061"/>
            </w:tabs>
            <w:rPr>
              <w:rFonts w:ascii="Times New Roman" w:eastAsiaTheme="minorEastAsia" w:hAnsi="Times New Roman" w:cs="Times New Roman"/>
              <w:noProof/>
              <w:sz w:val="24"/>
              <w:szCs w:val="24"/>
              <w:lang w:eastAsia="pt-PT"/>
            </w:rPr>
          </w:pPr>
          <w:hyperlink w:anchor="_Toc526105237" w:history="1">
            <w:r w:rsidRPr="001A09B4">
              <w:rPr>
                <w:rStyle w:val="Hiperligao"/>
                <w:rFonts w:ascii="Times New Roman" w:hAnsi="Times New Roman" w:cs="Times New Roman"/>
                <w:noProof/>
                <w:sz w:val="24"/>
                <w:szCs w:val="24"/>
              </w:rPr>
              <w:t>2.8.1.</w:t>
            </w:r>
            <w:r w:rsidRPr="001A09B4">
              <w:rPr>
                <w:rFonts w:ascii="Times New Roman" w:eastAsiaTheme="minorEastAsia" w:hAnsi="Times New Roman" w:cs="Times New Roman"/>
                <w:noProof/>
                <w:sz w:val="24"/>
                <w:szCs w:val="24"/>
                <w:lang w:eastAsia="pt-PT"/>
              </w:rPr>
              <w:tab/>
            </w:r>
            <w:r w:rsidRPr="001A09B4">
              <w:rPr>
                <w:rStyle w:val="Hiperligao"/>
                <w:rFonts w:ascii="Times New Roman" w:hAnsi="Times New Roman" w:cs="Times New Roman"/>
                <w:noProof/>
                <w:sz w:val="24"/>
                <w:szCs w:val="24"/>
              </w:rPr>
              <w:t>Plataforma .Net</w:t>
            </w:r>
            <w:r w:rsidRPr="001A09B4">
              <w:rPr>
                <w:rFonts w:ascii="Times New Roman" w:hAnsi="Times New Roman" w:cs="Times New Roman"/>
                <w:noProof/>
                <w:webHidden/>
                <w:sz w:val="24"/>
                <w:szCs w:val="24"/>
              </w:rPr>
              <w:tab/>
            </w:r>
            <w:r w:rsidRPr="001A09B4">
              <w:rPr>
                <w:rFonts w:ascii="Times New Roman" w:hAnsi="Times New Roman" w:cs="Times New Roman"/>
                <w:noProof/>
                <w:webHidden/>
                <w:sz w:val="24"/>
                <w:szCs w:val="24"/>
              </w:rPr>
              <w:fldChar w:fldCharType="begin"/>
            </w:r>
            <w:r w:rsidRPr="001A09B4">
              <w:rPr>
                <w:rFonts w:ascii="Times New Roman" w:hAnsi="Times New Roman" w:cs="Times New Roman"/>
                <w:noProof/>
                <w:webHidden/>
                <w:sz w:val="24"/>
                <w:szCs w:val="24"/>
              </w:rPr>
              <w:instrText xml:space="preserve"> PAGEREF _Toc526105237 \h </w:instrText>
            </w:r>
            <w:r w:rsidRPr="001A09B4">
              <w:rPr>
                <w:rFonts w:ascii="Times New Roman" w:hAnsi="Times New Roman" w:cs="Times New Roman"/>
                <w:noProof/>
                <w:webHidden/>
                <w:sz w:val="24"/>
                <w:szCs w:val="24"/>
              </w:rPr>
            </w:r>
            <w:r w:rsidRPr="001A09B4">
              <w:rPr>
                <w:rFonts w:ascii="Times New Roman" w:hAnsi="Times New Roman" w:cs="Times New Roman"/>
                <w:noProof/>
                <w:webHidden/>
                <w:sz w:val="24"/>
                <w:szCs w:val="24"/>
              </w:rPr>
              <w:fldChar w:fldCharType="separate"/>
            </w:r>
            <w:r w:rsidRPr="001A09B4">
              <w:rPr>
                <w:rFonts w:ascii="Times New Roman" w:hAnsi="Times New Roman" w:cs="Times New Roman"/>
                <w:noProof/>
                <w:webHidden/>
                <w:sz w:val="24"/>
                <w:szCs w:val="24"/>
              </w:rPr>
              <w:t>17</w:t>
            </w:r>
            <w:r w:rsidRPr="001A09B4">
              <w:rPr>
                <w:rFonts w:ascii="Times New Roman" w:hAnsi="Times New Roman" w:cs="Times New Roman"/>
                <w:noProof/>
                <w:webHidden/>
                <w:sz w:val="24"/>
                <w:szCs w:val="24"/>
              </w:rPr>
              <w:fldChar w:fldCharType="end"/>
            </w:r>
          </w:hyperlink>
        </w:p>
        <w:p w:rsidR="001A09B4" w:rsidRPr="001A09B4" w:rsidRDefault="001A09B4">
          <w:pPr>
            <w:pStyle w:val="ndice3"/>
            <w:tabs>
              <w:tab w:val="left" w:pos="1320"/>
              <w:tab w:val="right" w:leader="dot" w:pos="9061"/>
            </w:tabs>
            <w:rPr>
              <w:rFonts w:ascii="Times New Roman" w:eastAsiaTheme="minorEastAsia" w:hAnsi="Times New Roman" w:cs="Times New Roman"/>
              <w:noProof/>
              <w:sz w:val="24"/>
              <w:szCs w:val="24"/>
              <w:lang w:eastAsia="pt-PT"/>
            </w:rPr>
          </w:pPr>
          <w:hyperlink w:anchor="_Toc526105238" w:history="1">
            <w:r w:rsidRPr="001A09B4">
              <w:rPr>
                <w:rStyle w:val="Hiperligao"/>
                <w:rFonts w:ascii="Times New Roman" w:hAnsi="Times New Roman" w:cs="Times New Roman"/>
                <w:noProof/>
                <w:sz w:val="24"/>
                <w:szCs w:val="24"/>
              </w:rPr>
              <w:t>2.8.2.</w:t>
            </w:r>
            <w:r w:rsidRPr="001A09B4">
              <w:rPr>
                <w:rFonts w:ascii="Times New Roman" w:eastAsiaTheme="minorEastAsia" w:hAnsi="Times New Roman" w:cs="Times New Roman"/>
                <w:noProof/>
                <w:sz w:val="24"/>
                <w:szCs w:val="24"/>
                <w:lang w:eastAsia="pt-PT"/>
              </w:rPr>
              <w:tab/>
            </w:r>
            <w:r w:rsidRPr="001A09B4">
              <w:rPr>
                <w:rStyle w:val="Hiperligao"/>
                <w:rFonts w:ascii="Times New Roman" w:hAnsi="Times New Roman" w:cs="Times New Roman"/>
                <w:noProof/>
                <w:sz w:val="24"/>
                <w:szCs w:val="24"/>
              </w:rPr>
              <w:t>Linguagem C# (CSharp)</w:t>
            </w:r>
            <w:r w:rsidRPr="001A09B4">
              <w:rPr>
                <w:rFonts w:ascii="Times New Roman" w:hAnsi="Times New Roman" w:cs="Times New Roman"/>
                <w:noProof/>
                <w:webHidden/>
                <w:sz w:val="24"/>
                <w:szCs w:val="24"/>
              </w:rPr>
              <w:tab/>
            </w:r>
            <w:r w:rsidRPr="001A09B4">
              <w:rPr>
                <w:rFonts w:ascii="Times New Roman" w:hAnsi="Times New Roman" w:cs="Times New Roman"/>
                <w:noProof/>
                <w:webHidden/>
                <w:sz w:val="24"/>
                <w:szCs w:val="24"/>
              </w:rPr>
              <w:fldChar w:fldCharType="begin"/>
            </w:r>
            <w:r w:rsidRPr="001A09B4">
              <w:rPr>
                <w:rFonts w:ascii="Times New Roman" w:hAnsi="Times New Roman" w:cs="Times New Roman"/>
                <w:noProof/>
                <w:webHidden/>
                <w:sz w:val="24"/>
                <w:szCs w:val="24"/>
              </w:rPr>
              <w:instrText xml:space="preserve"> PAGEREF _Toc526105238 \h </w:instrText>
            </w:r>
            <w:r w:rsidRPr="001A09B4">
              <w:rPr>
                <w:rFonts w:ascii="Times New Roman" w:hAnsi="Times New Roman" w:cs="Times New Roman"/>
                <w:noProof/>
                <w:webHidden/>
                <w:sz w:val="24"/>
                <w:szCs w:val="24"/>
              </w:rPr>
            </w:r>
            <w:r w:rsidRPr="001A09B4">
              <w:rPr>
                <w:rFonts w:ascii="Times New Roman" w:hAnsi="Times New Roman" w:cs="Times New Roman"/>
                <w:noProof/>
                <w:webHidden/>
                <w:sz w:val="24"/>
                <w:szCs w:val="24"/>
              </w:rPr>
              <w:fldChar w:fldCharType="separate"/>
            </w:r>
            <w:r w:rsidRPr="001A09B4">
              <w:rPr>
                <w:rFonts w:ascii="Times New Roman" w:hAnsi="Times New Roman" w:cs="Times New Roman"/>
                <w:noProof/>
                <w:webHidden/>
                <w:sz w:val="24"/>
                <w:szCs w:val="24"/>
              </w:rPr>
              <w:t>19</w:t>
            </w:r>
            <w:r w:rsidRPr="001A09B4">
              <w:rPr>
                <w:rFonts w:ascii="Times New Roman" w:hAnsi="Times New Roman" w:cs="Times New Roman"/>
                <w:noProof/>
                <w:webHidden/>
                <w:sz w:val="24"/>
                <w:szCs w:val="24"/>
              </w:rPr>
              <w:fldChar w:fldCharType="end"/>
            </w:r>
          </w:hyperlink>
        </w:p>
        <w:p w:rsidR="001A09B4" w:rsidRPr="001A09B4" w:rsidRDefault="001A09B4">
          <w:pPr>
            <w:pStyle w:val="ndice3"/>
            <w:tabs>
              <w:tab w:val="left" w:pos="1320"/>
              <w:tab w:val="right" w:leader="dot" w:pos="9061"/>
            </w:tabs>
            <w:rPr>
              <w:rFonts w:ascii="Times New Roman" w:eastAsiaTheme="minorEastAsia" w:hAnsi="Times New Roman" w:cs="Times New Roman"/>
              <w:noProof/>
              <w:sz w:val="24"/>
              <w:szCs w:val="24"/>
              <w:lang w:eastAsia="pt-PT"/>
            </w:rPr>
          </w:pPr>
          <w:hyperlink w:anchor="_Toc526105239" w:history="1">
            <w:r w:rsidRPr="001A09B4">
              <w:rPr>
                <w:rStyle w:val="Hiperligao"/>
                <w:rFonts w:ascii="Times New Roman" w:hAnsi="Times New Roman" w:cs="Times New Roman"/>
                <w:noProof/>
                <w:sz w:val="24"/>
                <w:szCs w:val="24"/>
              </w:rPr>
              <w:t>2.8.3.</w:t>
            </w:r>
            <w:r w:rsidRPr="001A09B4">
              <w:rPr>
                <w:rFonts w:ascii="Times New Roman" w:eastAsiaTheme="minorEastAsia" w:hAnsi="Times New Roman" w:cs="Times New Roman"/>
                <w:noProof/>
                <w:sz w:val="24"/>
                <w:szCs w:val="24"/>
                <w:lang w:eastAsia="pt-PT"/>
              </w:rPr>
              <w:tab/>
            </w:r>
            <w:r w:rsidRPr="001A09B4">
              <w:rPr>
                <w:rStyle w:val="Hiperligao"/>
                <w:rFonts w:ascii="Times New Roman" w:hAnsi="Times New Roman" w:cs="Times New Roman"/>
                <w:noProof/>
                <w:sz w:val="24"/>
                <w:szCs w:val="24"/>
              </w:rPr>
              <w:t>HTML</w:t>
            </w:r>
            <w:r w:rsidRPr="001A09B4">
              <w:rPr>
                <w:rFonts w:ascii="Times New Roman" w:hAnsi="Times New Roman" w:cs="Times New Roman"/>
                <w:noProof/>
                <w:webHidden/>
                <w:sz w:val="24"/>
                <w:szCs w:val="24"/>
              </w:rPr>
              <w:tab/>
            </w:r>
            <w:r w:rsidRPr="001A09B4">
              <w:rPr>
                <w:rFonts w:ascii="Times New Roman" w:hAnsi="Times New Roman" w:cs="Times New Roman"/>
                <w:noProof/>
                <w:webHidden/>
                <w:sz w:val="24"/>
                <w:szCs w:val="24"/>
              </w:rPr>
              <w:fldChar w:fldCharType="begin"/>
            </w:r>
            <w:r w:rsidRPr="001A09B4">
              <w:rPr>
                <w:rFonts w:ascii="Times New Roman" w:hAnsi="Times New Roman" w:cs="Times New Roman"/>
                <w:noProof/>
                <w:webHidden/>
                <w:sz w:val="24"/>
                <w:szCs w:val="24"/>
              </w:rPr>
              <w:instrText xml:space="preserve"> PAGEREF _Toc526105239 \h </w:instrText>
            </w:r>
            <w:r w:rsidRPr="001A09B4">
              <w:rPr>
                <w:rFonts w:ascii="Times New Roman" w:hAnsi="Times New Roman" w:cs="Times New Roman"/>
                <w:noProof/>
                <w:webHidden/>
                <w:sz w:val="24"/>
                <w:szCs w:val="24"/>
              </w:rPr>
            </w:r>
            <w:r w:rsidRPr="001A09B4">
              <w:rPr>
                <w:rFonts w:ascii="Times New Roman" w:hAnsi="Times New Roman" w:cs="Times New Roman"/>
                <w:noProof/>
                <w:webHidden/>
                <w:sz w:val="24"/>
                <w:szCs w:val="24"/>
              </w:rPr>
              <w:fldChar w:fldCharType="separate"/>
            </w:r>
            <w:r w:rsidRPr="001A09B4">
              <w:rPr>
                <w:rFonts w:ascii="Times New Roman" w:hAnsi="Times New Roman" w:cs="Times New Roman"/>
                <w:noProof/>
                <w:webHidden/>
                <w:sz w:val="24"/>
                <w:szCs w:val="24"/>
              </w:rPr>
              <w:t>19</w:t>
            </w:r>
            <w:r w:rsidRPr="001A09B4">
              <w:rPr>
                <w:rFonts w:ascii="Times New Roman" w:hAnsi="Times New Roman" w:cs="Times New Roman"/>
                <w:noProof/>
                <w:webHidden/>
                <w:sz w:val="24"/>
                <w:szCs w:val="24"/>
              </w:rPr>
              <w:fldChar w:fldCharType="end"/>
            </w:r>
          </w:hyperlink>
        </w:p>
        <w:p w:rsidR="001A09B4" w:rsidRPr="001A09B4" w:rsidRDefault="001A09B4">
          <w:pPr>
            <w:pStyle w:val="ndice3"/>
            <w:tabs>
              <w:tab w:val="left" w:pos="1320"/>
              <w:tab w:val="right" w:leader="dot" w:pos="9061"/>
            </w:tabs>
            <w:rPr>
              <w:rFonts w:ascii="Times New Roman" w:eastAsiaTheme="minorEastAsia" w:hAnsi="Times New Roman" w:cs="Times New Roman"/>
              <w:noProof/>
              <w:sz w:val="24"/>
              <w:szCs w:val="24"/>
              <w:lang w:eastAsia="pt-PT"/>
            </w:rPr>
          </w:pPr>
          <w:hyperlink w:anchor="_Toc526105240" w:history="1">
            <w:r w:rsidRPr="001A09B4">
              <w:rPr>
                <w:rStyle w:val="Hiperligao"/>
                <w:rFonts w:ascii="Times New Roman" w:hAnsi="Times New Roman" w:cs="Times New Roman"/>
                <w:noProof/>
                <w:sz w:val="24"/>
                <w:szCs w:val="24"/>
              </w:rPr>
              <w:t>2.8.4.</w:t>
            </w:r>
            <w:r w:rsidRPr="001A09B4">
              <w:rPr>
                <w:rFonts w:ascii="Times New Roman" w:eastAsiaTheme="minorEastAsia" w:hAnsi="Times New Roman" w:cs="Times New Roman"/>
                <w:noProof/>
                <w:sz w:val="24"/>
                <w:szCs w:val="24"/>
                <w:lang w:eastAsia="pt-PT"/>
              </w:rPr>
              <w:tab/>
            </w:r>
            <w:r w:rsidRPr="001A09B4">
              <w:rPr>
                <w:rStyle w:val="Hiperligao"/>
                <w:rFonts w:ascii="Times New Roman" w:hAnsi="Times New Roman" w:cs="Times New Roman"/>
                <w:noProof/>
                <w:sz w:val="24"/>
                <w:szCs w:val="24"/>
              </w:rPr>
              <w:t>ASP.NET</w:t>
            </w:r>
            <w:r w:rsidRPr="001A09B4">
              <w:rPr>
                <w:rFonts w:ascii="Times New Roman" w:hAnsi="Times New Roman" w:cs="Times New Roman"/>
                <w:noProof/>
                <w:webHidden/>
                <w:sz w:val="24"/>
                <w:szCs w:val="24"/>
              </w:rPr>
              <w:tab/>
            </w:r>
            <w:r w:rsidRPr="001A09B4">
              <w:rPr>
                <w:rFonts w:ascii="Times New Roman" w:hAnsi="Times New Roman" w:cs="Times New Roman"/>
                <w:noProof/>
                <w:webHidden/>
                <w:sz w:val="24"/>
                <w:szCs w:val="24"/>
              </w:rPr>
              <w:fldChar w:fldCharType="begin"/>
            </w:r>
            <w:r w:rsidRPr="001A09B4">
              <w:rPr>
                <w:rFonts w:ascii="Times New Roman" w:hAnsi="Times New Roman" w:cs="Times New Roman"/>
                <w:noProof/>
                <w:webHidden/>
                <w:sz w:val="24"/>
                <w:szCs w:val="24"/>
              </w:rPr>
              <w:instrText xml:space="preserve"> PAGEREF _Toc526105240 \h </w:instrText>
            </w:r>
            <w:r w:rsidRPr="001A09B4">
              <w:rPr>
                <w:rFonts w:ascii="Times New Roman" w:hAnsi="Times New Roman" w:cs="Times New Roman"/>
                <w:noProof/>
                <w:webHidden/>
                <w:sz w:val="24"/>
                <w:szCs w:val="24"/>
              </w:rPr>
            </w:r>
            <w:r w:rsidRPr="001A09B4">
              <w:rPr>
                <w:rFonts w:ascii="Times New Roman" w:hAnsi="Times New Roman" w:cs="Times New Roman"/>
                <w:noProof/>
                <w:webHidden/>
                <w:sz w:val="24"/>
                <w:szCs w:val="24"/>
              </w:rPr>
              <w:fldChar w:fldCharType="separate"/>
            </w:r>
            <w:r w:rsidRPr="001A09B4">
              <w:rPr>
                <w:rFonts w:ascii="Times New Roman" w:hAnsi="Times New Roman" w:cs="Times New Roman"/>
                <w:noProof/>
                <w:webHidden/>
                <w:sz w:val="24"/>
                <w:szCs w:val="24"/>
              </w:rPr>
              <w:t>20</w:t>
            </w:r>
            <w:r w:rsidRPr="001A09B4">
              <w:rPr>
                <w:rFonts w:ascii="Times New Roman" w:hAnsi="Times New Roman" w:cs="Times New Roman"/>
                <w:noProof/>
                <w:webHidden/>
                <w:sz w:val="24"/>
                <w:szCs w:val="24"/>
              </w:rPr>
              <w:fldChar w:fldCharType="end"/>
            </w:r>
          </w:hyperlink>
        </w:p>
        <w:p w:rsidR="001A09B4" w:rsidRPr="001A09B4" w:rsidRDefault="001A09B4">
          <w:pPr>
            <w:pStyle w:val="ndice3"/>
            <w:tabs>
              <w:tab w:val="left" w:pos="1320"/>
              <w:tab w:val="right" w:leader="dot" w:pos="9061"/>
            </w:tabs>
            <w:rPr>
              <w:rFonts w:ascii="Times New Roman" w:eastAsiaTheme="minorEastAsia" w:hAnsi="Times New Roman" w:cs="Times New Roman"/>
              <w:noProof/>
              <w:sz w:val="24"/>
              <w:szCs w:val="24"/>
              <w:lang w:eastAsia="pt-PT"/>
            </w:rPr>
          </w:pPr>
          <w:hyperlink w:anchor="_Toc526105241" w:history="1">
            <w:r w:rsidRPr="001A09B4">
              <w:rPr>
                <w:rStyle w:val="Hiperligao"/>
                <w:rFonts w:ascii="Times New Roman" w:hAnsi="Times New Roman" w:cs="Times New Roman"/>
                <w:noProof/>
                <w:sz w:val="24"/>
                <w:szCs w:val="24"/>
              </w:rPr>
              <w:t>2.8.5.</w:t>
            </w:r>
            <w:r w:rsidRPr="001A09B4">
              <w:rPr>
                <w:rFonts w:ascii="Times New Roman" w:eastAsiaTheme="minorEastAsia" w:hAnsi="Times New Roman" w:cs="Times New Roman"/>
                <w:noProof/>
                <w:sz w:val="24"/>
                <w:szCs w:val="24"/>
                <w:lang w:eastAsia="pt-PT"/>
              </w:rPr>
              <w:tab/>
            </w:r>
            <w:r w:rsidRPr="001A09B4">
              <w:rPr>
                <w:rStyle w:val="Hiperligao"/>
                <w:rFonts w:ascii="Times New Roman" w:hAnsi="Times New Roman" w:cs="Times New Roman"/>
                <w:noProof/>
                <w:sz w:val="24"/>
                <w:szCs w:val="24"/>
              </w:rPr>
              <w:t>Sistema de gestão de Base de Dados</w:t>
            </w:r>
            <w:r w:rsidRPr="001A09B4">
              <w:rPr>
                <w:rFonts w:ascii="Times New Roman" w:hAnsi="Times New Roman" w:cs="Times New Roman"/>
                <w:noProof/>
                <w:webHidden/>
                <w:sz w:val="24"/>
                <w:szCs w:val="24"/>
              </w:rPr>
              <w:tab/>
            </w:r>
            <w:r w:rsidRPr="001A09B4">
              <w:rPr>
                <w:rFonts w:ascii="Times New Roman" w:hAnsi="Times New Roman" w:cs="Times New Roman"/>
                <w:noProof/>
                <w:webHidden/>
                <w:sz w:val="24"/>
                <w:szCs w:val="24"/>
              </w:rPr>
              <w:fldChar w:fldCharType="begin"/>
            </w:r>
            <w:r w:rsidRPr="001A09B4">
              <w:rPr>
                <w:rFonts w:ascii="Times New Roman" w:hAnsi="Times New Roman" w:cs="Times New Roman"/>
                <w:noProof/>
                <w:webHidden/>
                <w:sz w:val="24"/>
                <w:szCs w:val="24"/>
              </w:rPr>
              <w:instrText xml:space="preserve"> PAGEREF _Toc526105241 \h </w:instrText>
            </w:r>
            <w:r w:rsidRPr="001A09B4">
              <w:rPr>
                <w:rFonts w:ascii="Times New Roman" w:hAnsi="Times New Roman" w:cs="Times New Roman"/>
                <w:noProof/>
                <w:webHidden/>
                <w:sz w:val="24"/>
                <w:szCs w:val="24"/>
              </w:rPr>
            </w:r>
            <w:r w:rsidRPr="001A09B4">
              <w:rPr>
                <w:rFonts w:ascii="Times New Roman" w:hAnsi="Times New Roman" w:cs="Times New Roman"/>
                <w:noProof/>
                <w:webHidden/>
                <w:sz w:val="24"/>
                <w:szCs w:val="24"/>
              </w:rPr>
              <w:fldChar w:fldCharType="separate"/>
            </w:r>
            <w:r w:rsidRPr="001A09B4">
              <w:rPr>
                <w:rFonts w:ascii="Times New Roman" w:hAnsi="Times New Roman" w:cs="Times New Roman"/>
                <w:noProof/>
                <w:webHidden/>
                <w:sz w:val="24"/>
                <w:szCs w:val="24"/>
              </w:rPr>
              <w:t>20</w:t>
            </w:r>
            <w:r w:rsidRPr="001A09B4">
              <w:rPr>
                <w:rFonts w:ascii="Times New Roman" w:hAnsi="Times New Roman" w:cs="Times New Roman"/>
                <w:noProof/>
                <w:webHidden/>
                <w:sz w:val="24"/>
                <w:szCs w:val="24"/>
              </w:rPr>
              <w:fldChar w:fldCharType="end"/>
            </w:r>
          </w:hyperlink>
        </w:p>
        <w:p w:rsidR="001A09B4" w:rsidRPr="001A09B4" w:rsidRDefault="001A09B4">
          <w:pPr>
            <w:pStyle w:val="ndice3"/>
            <w:tabs>
              <w:tab w:val="left" w:pos="1540"/>
              <w:tab w:val="right" w:leader="dot" w:pos="9061"/>
            </w:tabs>
            <w:rPr>
              <w:rFonts w:ascii="Times New Roman" w:eastAsiaTheme="minorEastAsia" w:hAnsi="Times New Roman" w:cs="Times New Roman"/>
              <w:noProof/>
              <w:sz w:val="24"/>
              <w:szCs w:val="24"/>
              <w:lang w:eastAsia="pt-PT"/>
            </w:rPr>
          </w:pPr>
          <w:hyperlink w:anchor="_Toc526105242" w:history="1">
            <w:r w:rsidRPr="001A09B4">
              <w:rPr>
                <w:rStyle w:val="Hiperligao"/>
                <w:rFonts w:ascii="Times New Roman" w:hAnsi="Times New Roman" w:cs="Times New Roman"/>
                <w:noProof/>
                <w:sz w:val="24"/>
                <w:szCs w:val="24"/>
              </w:rPr>
              <w:t>2.8.5.1.</w:t>
            </w:r>
            <w:r w:rsidRPr="001A09B4">
              <w:rPr>
                <w:rFonts w:ascii="Times New Roman" w:eastAsiaTheme="minorEastAsia" w:hAnsi="Times New Roman" w:cs="Times New Roman"/>
                <w:noProof/>
                <w:sz w:val="24"/>
                <w:szCs w:val="24"/>
                <w:lang w:eastAsia="pt-PT"/>
              </w:rPr>
              <w:tab/>
            </w:r>
            <w:r w:rsidRPr="001A09B4">
              <w:rPr>
                <w:rStyle w:val="Hiperligao"/>
                <w:rFonts w:ascii="Times New Roman" w:hAnsi="Times New Roman" w:cs="Times New Roman"/>
                <w:noProof/>
                <w:sz w:val="24"/>
                <w:szCs w:val="24"/>
              </w:rPr>
              <w:t>Funções de um Sistema de Gestão de Base de Dados</w:t>
            </w:r>
            <w:r w:rsidRPr="001A09B4">
              <w:rPr>
                <w:rFonts w:ascii="Times New Roman" w:hAnsi="Times New Roman" w:cs="Times New Roman"/>
                <w:noProof/>
                <w:webHidden/>
                <w:sz w:val="24"/>
                <w:szCs w:val="24"/>
              </w:rPr>
              <w:tab/>
            </w:r>
            <w:r w:rsidRPr="001A09B4">
              <w:rPr>
                <w:rFonts w:ascii="Times New Roman" w:hAnsi="Times New Roman" w:cs="Times New Roman"/>
                <w:noProof/>
                <w:webHidden/>
                <w:sz w:val="24"/>
                <w:szCs w:val="24"/>
              </w:rPr>
              <w:fldChar w:fldCharType="begin"/>
            </w:r>
            <w:r w:rsidRPr="001A09B4">
              <w:rPr>
                <w:rFonts w:ascii="Times New Roman" w:hAnsi="Times New Roman" w:cs="Times New Roman"/>
                <w:noProof/>
                <w:webHidden/>
                <w:sz w:val="24"/>
                <w:szCs w:val="24"/>
              </w:rPr>
              <w:instrText xml:space="preserve"> PAGEREF _Toc526105242 \h </w:instrText>
            </w:r>
            <w:r w:rsidRPr="001A09B4">
              <w:rPr>
                <w:rFonts w:ascii="Times New Roman" w:hAnsi="Times New Roman" w:cs="Times New Roman"/>
                <w:noProof/>
                <w:webHidden/>
                <w:sz w:val="24"/>
                <w:szCs w:val="24"/>
              </w:rPr>
            </w:r>
            <w:r w:rsidRPr="001A09B4">
              <w:rPr>
                <w:rFonts w:ascii="Times New Roman" w:hAnsi="Times New Roman" w:cs="Times New Roman"/>
                <w:noProof/>
                <w:webHidden/>
                <w:sz w:val="24"/>
                <w:szCs w:val="24"/>
              </w:rPr>
              <w:fldChar w:fldCharType="separate"/>
            </w:r>
            <w:r w:rsidRPr="001A09B4">
              <w:rPr>
                <w:rFonts w:ascii="Times New Roman" w:hAnsi="Times New Roman" w:cs="Times New Roman"/>
                <w:noProof/>
                <w:webHidden/>
                <w:sz w:val="24"/>
                <w:szCs w:val="24"/>
              </w:rPr>
              <w:t>21</w:t>
            </w:r>
            <w:r w:rsidRPr="001A09B4">
              <w:rPr>
                <w:rFonts w:ascii="Times New Roman" w:hAnsi="Times New Roman" w:cs="Times New Roman"/>
                <w:noProof/>
                <w:webHidden/>
                <w:sz w:val="24"/>
                <w:szCs w:val="24"/>
              </w:rPr>
              <w:fldChar w:fldCharType="end"/>
            </w:r>
          </w:hyperlink>
        </w:p>
        <w:p w:rsidR="001A09B4" w:rsidRPr="001A09B4" w:rsidRDefault="001A09B4">
          <w:pPr>
            <w:pStyle w:val="ndice3"/>
            <w:tabs>
              <w:tab w:val="left" w:pos="1540"/>
              <w:tab w:val="right" w:leader="dot" w:pos="9061"/>
            </w:tabs>
            <w:rPr>
              <w:rFonts w:ascii="Times New Roman" w:eastAsiaTheme="minorEastAsia" w:hAnsi="Times New Roman" w:cs="Times New Roman"/>
              <w:noProof/>
              <w:sz w:val="24"/>
              <w:szCs w:val="24"/>
              <w:lang w:eastAsia="pt-PT"/>
            </w:rPr>
          </w:pPr>
          <w:hyperlink w:anchor="_Toc526105243" w:history="1">
            <w:r w:rsidRPr="001A09B4">
              <w:rPr>
                <w:rStyle w:val="Hiperligao"/>
                <w:rFonts w:ascii="Times New Roman" w:hAnsi="Times New Roman" w:cs="Times New Roman"/>
                <w:noProof/>
                <w:sz w:val="24"/>
                <w:szCs w:val="24"/>
              </w:rPr>
              <w:t>2.8.5.2.</w:t>
            </w:r>
            <w:r w:rsidRPr="001A09B4">
              <w:rPr>
                <w:rFonts w:ascii="Times New Roman" w:eastAsiaTheme="minorEastAsia" w:hAnsi="Times New Roman" w:cs="Times New Roman"/>
                <w:noProof/>
                <w:sz w:val="24"/>
                <w:szCs w:val="24"/>
                <w:lang w:eastAsia="pt-PT"/>
              </w:rPr>
              <w:tab/>
            </w:r>
            <w:r w:rsidRPr="001A09B4">
              <w:rPr>
                <w:rStyle w:val="Hiperligao"/>
                <w:rFonts w:ascii="Times New Roman" w:hAnsi="Times New Roman" w:cs="Times New Roman"/>
                <w:noProof/>
                <w:sz w:val="24"/>
                <w:szCs w:val="24"/>
              </w:rPr>
              <w:t>Componentes de um Sistema de Gestão de Base de Dados</w:t>
            </w:r>
            <w:r w:rsidRPr="001A09B4">
              <w:rPr>
                <w:rFonts w:ascii="Times New Roman" w:hAnsi="Times New Roman" w:cs="Times New Roman"/>
                <w:noProof/>
                <w:webHidden/>
                <w:sz w:val="24"/>
                <w:szCs w:val="24"/>
              </w:rPr>
              <w:tab/>
            </w:r>
            <w:r w:rsidRPr="001A09B4">
              <w:rPr>
                <w:rFonts w:ascii="Times New Roman" w:hAnsi="Times New Roman" w:cs="Times New Roman"/>
                <w:noProof/>
                <w:webHidden/>
                <w:sz w:val="24"/>
                <w:szCs w:val="24"/>
              </w:rPr>
              <w:fldChar w:fldCharType="begin"/>
            </w:r>
            <w:r w:rsidRPr="001A09B4">
              <w:rPr>
                <w:rFonts w:ascii="Times New Roman" w:hAnsi="Times New Roman" w:cs="Times New Roman"/>
                <w:noProof/>
                <w:webHidden/>
                <w:sz w:val="24"/>
                <w:szCs w:val="24"/>
              </w:rPr>
              <w:instrText xml:space="preserve"> PAGEREF _Toc526105243 \h </w:instrText>
            </w:r>
            <w:r w:rsidRPr="001A09B4">
              <w:rPr>
                <w:rFonts w:ascii="Times New Roman" w:hAnsi="Times New Roman" w:cs="Times New Roman"/>
                <w:noProof/>
                <w:webHidden/>
                <w:sz w:val="24"/>
                <w:szCs w:val="24"/>
              </w:rPr>
            </w:r>
            <w:r w:rsidRPr="001A09B4">
              <w:rPr>
                <w:rFonts w:ascii="Times New Roman" w:hAnsi="Times New Roman" w:cs="Times New Roman"/>
                <w:noProof/>
                <w:webHidden/>
                <w:sz w:val="24"/>
                <w:szCs w:val="24"/>
              </w:rPr>
              <w:fldChar w:fldCharType="separate"/>
            </w:r>
            <w:r w:rsidRPr="001A09B4">
              <w:rPr>
                <w:rFonts w:ascii="Times New Roman" w:hAnsi="Times New Roman" w:cs="Times New Roman"/>
                <w:noProof/>
                <w:webHidden/>
                <w:sz w:val="24"/>
                <w:szCs w:val="24"/>
              </w:rPr>
              <w:t>21</w:t>
            </w:r>
            <w:r w:rsidRPr="001A09B4">
              <w:rPr>
                <w:rFonts w:ascii="Times New Roman" w:hAnsi="Times New Roman" w:cs="Times New Roman"/>
                <w:noProof/>
                <w:webHidden/>
                <w:sz w:val="24"/>
                <w:szCs w:val="24"/>
              </w:rPr>
              <w:fldChar w:fldCharType="end"/>
            </w:r>
          </w:hyperlink>
        </w:p>
        <w:p w:rsidR="001A09B4" w:rsidRPr="001A09B4" w:rsidRDefault="001A09B4">
          <w:pPr>
            <w:pStyle w:val="ndice3"/>
            <w:tabs>
              <w:tab w:val="left" w:pos="1540"/>
              <w:tab w:val="right" w:leader="dot" w:pos="9061"/>
            </w:tabs>
            <w:rPr>
              <w:rFonts w:ascii="Times New Roman" w:eastAsiaTheme="minorEastAsia" w:hAnsi="Times New Roman" w:cs="Times New Roman"/>
              <w:noProof/>
              <w:sz w:val="24"/>
              <w:szCs w:val="24"/>
              <w:lang w:eastAsia="pt-PT"/>
            </w:rPr>
          </w:pPr>
          <w:hyperlink w:anchor="_Toc526105244" w:history="1">
            <w:r w:rsidRPr="001A09B4">
              <w:rPr>
                <w:rStyle w:val="Hiperligao"/>
                <w:rFonts w:ascii="Times New Roman" w:hAnsi="Times New Roman" w:cs="Times New Roman"/>
                <w:noProof/>
                <w:sz w:val="24"/>
                <w:szCs w:val="24"/>
              </w:rPr>
              <w:t>2.8.5.3.</w:t>
            </w:r>
            <w:r w:rsidRPr="001A09B4">
              <w:rPr>
                <w:rFonts w:ascii="Times New Roman" w:eastAsiaTheme="minorEastAsia" w:hAnsi="Times New Roman" w:cs="Times New Roman"/>
                <w:noProof/>
                <w:sz w:val="24"/>
                <w:szCs w:val="24"/>
                <w:lang w:eastAsia="pt-PT"/>
              </w:rPr>
              <w:tab/>
            </w:r>
            <w:r w:rsidRPr="001A09B4">
              <w:rPr>
                <w:rStyle w:val="Hiperligao"/>
                <w:rFonts w:ascii="Times New Roman" w:hAnsi="Times New Roman" w:cs="Times New Roman"/>
                <w:noProof/>
                <w:sz w:val="24"/>
                <w:szCs w:val="24"/>
              </w:rPr>
              <w:t>SQL-SERVER</w:t>
            </w:r>
            <w:r w:rsidRPr="001A09B4">
              <w:rPr>
                <w:rFonts w:ascii="Times New Roman" w:hAnsi="Times New Roman" w:cs="Times New Roman"/>
                <w:noProof/>
                <w:webHidden/>
                <w:sz w:val="24"/>
                <w:szCs w:val="24"/>
              </w:rPr>
              <w:tab/>
            </w:r>
            <w:r w:rsidRPr="001A09B4">
              <w:rPr>
                <w:rFonts w:ascii="Times New Roman" w:hAnsi="Times New Roman" w:cs="Times New Roman"/>
                <w:noProof/>
                <w:webHidden/>
                <w:sz w:val="24"/>
                <w:szCs w:val="24"/>
              </w:rPr>
              <w:fldChar w:fldCharType="begin"/>
            </w:r>
            <w:r w:rsidRPr="001A09B4">
              <w:rPr>
                <w:rFonts w:ascii="Times New Roman" w:hAnsi="Times New Roman" w:cs="Times New Roman"/>
                <w:noProof/>
                <w:webHidden/>
                <w:sz w:val="24"/>
                <w:szCs w:val="24"/>
              </w:rPr>
              <w:instrText xml:space="preserve"> PAGEREF _Toc526105244 \h </w:instrText>
            </w:r>
            <w:r w:rsidRPr="001A09B4">
              <w:rPr>
                <w:rFonts w:ascii="Times New Roman" w:hAnsi="Times New Roman" w:cs="Times New Roman"/>
                <w:noProof/>
                <w:webHidden/>
                <w:sz w:val="24"/>
                <w:szCs w:val="24"/>
              </w:rPr>
            </w:r>
            <w:r w:rsidRPr="001A09B4">
              <w:rPr>
                <w:rFonts w:ascii="Times New Roman" w:hAnsi="Times New Roman" w:cs="Times New Roman"/>
                <w:noProof/>
                <w:webHidden/>
                <w:sz w:val="24"/>
                <w:szCs w:val="24"/>
              </w:rPr>
              <w:fldChar w:fldCharType="separate"/>
            </w:r>
            <w:r w:rsidRPr="001A09B4">
              <w:rPr>
                <w:rFonts w:ascii="Times New Roman" w:hAnsi="Times New Roman" w:cs="Times New Roman"/>
                <w:noProof/>
                <w:webHidden/>
                <w:sz w:val="24"/>
                <w:szCs w:val="24"/>
              </w:rPr>
              <w:t>22</w:t>
            </w:r>
            <w:r w:rsidRPr="001A09B4">
              <w:rPr>
                <w:rFonts w:ascii="Times New Roman" w:hAnsi="Times New Roman" w:cs="Times New Roman"/>
                <w:noProof/>
                <w:webHidden/>
                <w:sz w:val="24"/>
                <w:szCs w:val="24"/>
              </w:rPr>
              <w:fldChar w:fldCharType="end"/>
            </w:r>
          </w:hyperlink>
        </w:p>
        <w:p w:rsidR="001A09B4" w:rsidRPr="001A09B4" w:rsidRDefault="001A09B4">
          <w:pPr>
            <w:pStyle w:val="ndice3"/>
            <w:tabs>
              <w:tab w:val="left" w:pos="1540"/>
              <w:tab w:val="right" w:leader="dot" w:pos="9061"/>
            </w:tabs>
            <w:rPr>
              <w:rFonts w:ascii="Times New Roman" w:eastAsiaTheme="minorEastAsia" w:hAnsi="Times New Roman" w:cs="Times New Roman"/>
              <w:noProof/>
              <w:sz w:val="24"/>
              <w:szCs w:val="24"/>
              <w:lang w:eastAsia="pt-PT"/>
            </w:rPr>
          </w:pPr>
          <w:hyperlink w:anchor="_Toc526105245" w:history="1">
            <w:r w:rsidRPr="001A09B4">
              <w:rPr>
                <w:rStyle w:val="Hiperligao"/>
                <w:rFonts w:ascii="Times New Roman" w:hAnsi="Times New Roman" w:cs="Times New Roman"/>
                <w:noProof/>
                <w:sz w:val="24"/>
                <w:szCs w:val="24"/>
              </w:rPr>
              <w:t>2.8.5.4.</w:t>
            </w:r>
            <w:r w:rsidRPr="001A09B4">
              <w:rPr>
                <w:rFonts w:ascii="Times New Roman" w:eastAsiaTheme="minorEastAsia" w:hAnsi="Times New Roman" w:cs="Times New Roman"/>
                <w:noProof/>
                <w:sz w:val="24"/>
                <w:szCs w:val="24"/>
                <w:lang w:eastAsia="pt-PT"/>
              </w:rPr>
              <w:tab/>
            </w:r>
            <w:r w:rsidRPr="001A09B4">
              <w:rPr>
                <w:rStyle w:val="Hiperligao"/>
                <w:rFonts w:ascii="Times New Roman" w:hAnsi="Times New Roman" w:cs="Times New Roman"/>
                <w:noProof/>
                <w:sz w:val="24"/>
                <w:szCs w:val="24"/>
              </w:rPr>
              <w:t>Enfoques da linguagem SQL</w:t>
            </w:r>
            <w:r w:rsidRPr="001A09B4">
              <w:rPr>
                <w:rFonts w:ascii="Times New Roman" w:hAnsi="Times New Roman" w:cs="Times New Roman"/>
                <w:noProof/>
                <w:webHidden/>
                <w:sz w:val="24"/>
                <w:szCs w:val="24"/>
              </w:rPr>
              <w:tab/>
            </w:r>
            <w:r w:rsidRPr="001A09B4">
              <w:rPr>
                <w:rFonts w:ascii="Times New Roman" w:hAnsi="Times New Roman" w:cs="Times New Roman"/>
                <w:noProof/>
                <w:webHidden/>
                <w:sz w:val="24"/>
                <w:szCs w:val="24"/>
              </w:rPr>
              <w:fldChar w:fldCharType="begin"/>
            </w:r>
            <w:r w:rsidRPr="001A09B4">
              <w:rPr>
                <w:rFonts w:ascii="Times New Roman" w:hAnsi="Times New Roman" w:cs="Times New Roman"/>
                <w:noProof/>
                <w:webHidden/>
                <w:sz w:val="24"/>
                <w:szCs w:val="24"/>
              </w:rPr>
              <w:instrText xml:space="preserve"> PAGEREF _Toc526105245 \h </w:instrText>
            </w:r>
            <w:r w:rsidRPr="001A09B4">
              <w:rPr>
                <w:rFonts w:ascii="Times New Roman" w:hAnsi="Times New Roman" w:cs="Times New Roman"/>
                <w:noProof/>
                <w:webHidden/>
                <w:sz w:val="24"/>
                <w:szCs w:val="24"/>
              </w:rPr>
            </w:r>
            <w:r w:rsidRPr="001A09B4">
              <w:rPr>
                <w:rFonts w:ascii="Times New Roman" w:hAnsi="Times New Roman" w:cs="Times New Roman"/>
                <w:noProof/>
                <w:webHidden/>
                <w:sz w:val="24"/>
                <w:szCs w:val="24"/>
              </w:rPr>
              <w:fldChar w:fldCharType="separate"/>
            </w:r>
            <w:r w:rsidRPr="001A09B4">
              <w:rPr>
                <w:rFonts w:ascii="Times New Roman" w:hAnsi="Times New Roman" w:cs="Times New Roman"/>
                <w:noProof/>
                <w:webHidden/>
                <w:sz w:val="24"/>
                <w:szCs w:val="24"/>
              </w:rPr>
              <w:t>22</w:t>
            </w:r>
            <w:r w:rsidRPr="001A09B4">
              <w:rPr>
                <w:rFonts w:ascii="Times New Roman" w:hAnsi="Times New Roman" w:cs="Times New Roman"/>
                <w:noProof/>
                <w:webHidden/>
                <w:sz w:val="24"/>
                <w:szCs w:val="24"/>
              </w:rPr>
              <w:fldChar w:fldCharType="end"/>
            </w:r>
          </w:hyperlink>
        </w:p>
        <w:p w:rsidR="001A09B4" w:rsidRPr="001A09B4" w:rsidRDefault="001A09B4">
          <w:pPr>
            <w:pStyle w:val="ndice3"/>
            <w:tabs>
              <w:tab w:val="left" w:pos="1320"/>
              <w:tab w:val="right" w:leader="dot" w:pos="9061"/>
            </w:tabs>
            <w:rPr>
              <w:rFonts w:ascii="Times New Roman" w:eastAsiaTheme="minorEastAsia" w:hAnsi="Times New Roman" w:cs="Times New Roman"/>
              <w:noProof/>
              <w:sz w:val="24"/>
              <w:szCs w:val="24"/>
              <w:lang w:eastAsia="pt-PT"/>
            </w:rPr>
          </w:pPr>
          <w:hyperlink w:anchor="_Toc526105246" w:history="1">
            <w:r w:rsidRPr="001A09B4">
              <w:rPr>
                <w:rStyle w:val="Hiperligao"/>
                <w:rFonts w:ascii="Times New Roman" w:hAnsi="Times New Roman" w:cs="Times New Roman"/>
                <w:noProof/>
                <w:sz w:val="24"/>
                <w:szCs w:val="24"/>
              </w:rPr>
              <w:t>2.8.6.</w:t>
            </w:r>
            <w:r w:rsidRPr="001A09B4">
              <w:rPr>
                <w:rFonts w:ascii="Times New Roman" w:eastAsiaTheme="minorEastAsia" w:hAnsi="Times New Roman" w:cs="Times New Roman"/>
                <w:noProof/>
                <w:sz w:val="24"/>
                <w:szCs w:val="24"/>
                <w:lang w:eastAsia="pt-PT"/>
              </w:rPr>
              <w:tab/>
            </w:r>
            <w:r w:rsidRPr="001A09B4">
              <w:rPr>
                <w:rStyle w:val="Hiperligao"/>
                <w:rFonts w:ascii="Times New Roman" w:hAnsi="Times New Roman" w:cs="Times New Roman"/>
                <w:noProof/>
                <w:sz w:val="24"/>
                <w:szCs w:val="24"/>
              </w:rPr>
              <w:t>Arquitetura Cliente-Servidor</w:t>
            </w:r>
            <w:r w:rsidRPr="001A09B4">
              <w:rPr>
                <w:rFonts w:ascii="Times New Roman" w:hAnsi="Times New Roman" w:cs="Times New Roman"/>
                <w:noProof/>
                <w:webHidden/>
                <w:sz w:val="24"/>
                <w:szCs w:val="24"/>
              </w:rPr>
              <w:tab/>
            </w:r>
            <w:r w:rsidRPr="001A09B4">
              <w:rPr>
                <w:rFonts w:ascii="Times New Roman" w:hAnsi="Times New Roman" w:cs="Times New Roman"/>
                <w:noProof/>
                <w:webHidden/>
                <w:sz w:val="24"/>
                <w:szCs w:val="24"/>
              </w:rPr>
              <w:fldChar w:fldCharType="begin"/>
            </w:r>
            <w:r w:rsidRPr="001A09B4">
              <w:rPr>
                <w:rFonts w:ascii="Times New Roman" w:hAnsi="Times New Roman" w:cs="Times New Roman"/>
                <w:noProof/>
                <w:webHidden/>
                <w:sz w:val="24"/>
                <w:szCs w:val="24"/>
              </w:rPr>
              <w:instrText xml:space="preserve"> PAGEREF _Toc526105246 \h </w:instrText>
            </w:r>
            <w:r w:rsidRPr="001A09B4">
              <w:rPr>
                <w:rFonts w:ascii="Times New Roman" w:hAnsi="Times New Roman" w:cs="Times New Roman"/>
                <w:noProof/>
                <w:webHidden/>
                <w:sz w:val="24"/>
                <w:szCs w:val="24"/>
              </w:rPr>
            </w:r>
            <w:r w:rsidRPr="001A09B4">
              <w:rPr>
                <w:rFonts w:ascii="Times New Roman" w:hAnsi="Times New Roman" w:cs="Times New Roman"/>
                <w:noProof/>
                <w:webHidden/>
                <w:sz w:val="24"/>
                <w:szCs w:val="24"/>
              </w:rPr>
              <w:fldChar w:fldCharType="separate"/>
            </w:r>
            <w:r w:rsidRPr="001A09B4">
              <w:rPr>
                <w:rFonts w:ascii="Times New Roman" w:hAnsi="Times New Roman" w:cs="Times New Roman"/>
                <w:noProof/>
                <w:webHidden/>
                <w:sz w:val="24"/>
                <w:szCs w:val="24"/>
              </w:rPr>
              <w:t>23</w:t>
            </w:r>
            <w:r w:rsidRPr="001A09B4">
              <w:rPr>
                <w:rFonts w:ascii="Times New Roman" w:hAnsi="Times New Roman" w:cs="Times New Roman"/>
                <w:noProof/>
                <w:webHidden/>
                <w:sz w:val="24"/>
                <w:szCs w:val="24"/>
              </w:rPr>
              <w:fldChar w:fldCharType="end"/>
            </w:r>
          </w:hyperlink>
        </w:p>
        <w:p w:rsidR="001A09B4" w:rsidRPr="001A09B4" w:rsidRDefault="001A09B4">
          <w:pPr>
            <w:pStyle w:val="ndice3"/>
            <w:tabs>
              <w:tab w:val="left" w:pos="1540"/>
              <w:tab w:val="right" w:leader="dot" w:pos="9061"/>
            </w:tabs>
            <w:rPr>
              <w:rFonts w:ascii="Times New Roman" w:eastAsiaTheme="minorEastAsia" w:hAnsi="Times New Roman" w:cs="Times New Roman"/>
              <w:noProof/>
              <w:sz w:val="24"/>
              <w:szCs w:val="24"/>
              <w:lang w:eastAsia="pt-PT"/>
            </w:rPr>
          </w:pPr>
          <w:hyperlink w:anchor="_Toc526105247" w:history="1">
            <w:r w:rsidRPr="001A09B4">
              <w:rPr>
                <w:rStyle w:val="Hiperligao"/>
                <w:rFonts w:ascii="Times New Roman" w:hAnsi="Times New Roman" w:cs="Times New Roman"/>
                <w:noProof/>
                <w:sz w:val="24"/>
                <w:szCs w:val="24"/>
              </w:rPr>
              <w:t>2.8.6.1.</w:t>
            </w:r>
            <w:r w:rsidRPr="001A09B4">
              <w:rPr>
                <w:rFonts w:ascii="Times New Roman" w:eastAsiaTheme="minorEastAsia" w:hAnsi="Times New Roman" w:cs="Times New Roman"/>
                <w:noProof/>
                <w:sz w:val="24"/>
                <w:szCs w:val="24"/>
                <w:lang w:eastAsia="pt-PT"/>
              </w:rPr>
              <w:tab/>
            </w:r>
            <w:r w:rsidRPr="001A09B4">
              <w:rPr>
                <w:rStyle w:val="Hiperligao"/>
                <w:rFonts w:ascii="Times New Roman" w:hAnsi="Times New Roman" w:cs="Times New Roman"/>
                <w:noProof/>
                <w:sz w:val="24"/>
                <w:szCs w:val="24"/>
              </w:rPr>
              <w:t>Características</w:t>
            </w:r>
            <w:r w:rsidRPr="001A09B4">
              <w:rPr>
                <w:rFonts w:ascii="Times New Roman" w:hAnsi="Times New Roman" w:cs="Times New Roman"/>
                <w:noProof/>
                <w:webHidden/>
                <w:sz w:val="24"/>
                <w:szCs w:val="24"/>
              </w:rPr>
              <w:tab/>
            </w:r>
            <w:r w:rsidRPr="001A09B4">
              <w:rPr>
                <w:rFonts w:ascii="Times New Roman" w:hAnsi="Times New Roman" w:cs="Times New Roman"/>
                <w:noProof/>
                <w:webHidden/>
                <w:sz w:val="24"/>
                <w:szCs w:val="24"/>
              </w:rPr>
              <w:fldChar w:fldCharType="begin"/>
            </w:r>
            <w:r w:rsidRPr="001A09B4">
              <w:rPr>
                <w:rFonts w:ascii="Times New Roman" w:hAnsi="Times New Roman" w:cs="Times New Roman"/>
                <w:noProof/>
                <w:webHidden/>
                <w:sz w:val="24"/>
                <w:szCs w:val="24"/>
              </w:rPr>
              <w:instrText xml:space="preserve"> PAGEREF _Toc526105247 \h </w:instrText>
            </w:r>
            <w:r w:rsidRPr="001A09B4">
              <w:rPr>
                <w:rFonts w:ascii="Times New Roman" w:hAnsi="Times New Roman" w:cs="Times New Roman"/>
                <w:noProof/>
                <w:webHidden/>
                <w:sz w:val="24"/>
                <w:szCs w:val="24"/>
              </w:rPr>
            </w:r>
            <w:r w:rsidRPr="001A09B4">
              <w:rPr>
                <w:rFonts w:ascii="Times New Roman" w:hAnsi="Times New Roman" w:cs="Times New Roman"/>
                <w:noProof/>
                <w:webHidden/>
                <w:sz w:val="24"/>
                <w:szCs w:val="24"/>
              </w:rPr>
              <w:fldChar w:fldCharType="separate"/>
            </w:r>
            <w:r w:rsidRPr="001A09B4">
              <w:rPr>
                <w:rFonts w:ascii="Times New Roman" w:hAnsi="Times New Roman" w:cs="Times New Roman"/>
                <w:noProof/>
                <w:webHidden/>
                <w:sz w:val="24"/>
                <w:szCs w:val="24"/>
              </w:rPr>
              <w:t>24</w:t>
            </w:r>
            <w:r w:rsidRPr="001A09B4">
              <w:rPr>
                <w:rFonts w:ascii="Times New Roman" w:hAnsi="Times New Roman" w:cs="Times New Roman"/>
                <w:noProof/>
                <w:webHidden/>
                <w:sz w:val="24"/>
                <w:szCs w:val="24"/>
              </w:rPr>
              <w:fldChar w:fldCharType="end"/>
            </w:r>
          </w:hyperlink>
        </w:p>
        <w:p w:rsidR="001A09B4" w:rsidRPr="001A09B4" w:rsidRDefault="001A09B4">
          <w:pPr>
            <w:pStyle w:val="ndice3"/>
            <w:tabs>
              <w:tab w:val="left" w:pos="1540"/>
              <w:tab w:val="right" w:leader="dot" w:pos="9061"/>
            </w:tabs>
            <w:rPr>
              <w:rFonts w:ascii="Times New Roman" w:eastAsiaTheme="minorEastAsia" w:hAnsi="Times New Roman" w:cs="Times New Roman"/>
              <w:noProof/>
              <w:sz w:val="24"/>
              <w:szCs w:val="24"/>
              <w:lang w:eastAsia="pt-PT"/>
            </w:rPr>
          </w:pPr>
          <w:hyperlink w:anchor="_Toc526105248" w:history="1">
            <w:r w:rsidRPr="001A09B4">
              <w:rPr>
                <w:rStyle w:val="Hiperligao"/>
                <w:rFonts w:ascii="Times New Roman" w:hAnsi="Times New Roman" w:cs="Times New Roman"/>
                <w:noProof/>
                <w:sz w:val="24"/>
                <w:szCs w:val="24"/>
              </w:rPr>
              <w:t>2.8.6.2.</w:t>
            </w:r>
            <w:r w:rsidRPr="001A09B4">
              <w:rPr>
                <w:rFonts w:ascii="Times New Roman" w:eastAsiaTheme="minorEastAsia" w:hAnsi="Times New Roman" w:cs="Times New Roman"/>
                <w:noProof/>
                <w:sz w:val="24"/>
                <w:szCs w:val="24"/>
                <w:lang w:eastAsia="pt-PT"/>
              </w:rPr>
              <w:tab/>
            </w:r>
            <w:r w:rsidRPr="001A09B4">
              <w:rPr>
                <w:rStyle w:val="Hiperligao"/>
                <w:rFonts w:ascii="Times New Roman" w:hAnsi="Times New Roman" w:cs="Times New Roman"/>
                <w:noProof/>
                <w:sz w:val="24"/>
                <w:szCs w:val="24"/>
              </w:rPr>
              <w:t>Vantagens da Arquitetura cliente-servidor</w:t>
            </w:r>
            <w:r w:rsidRPr="001A09B4">
              <w:rPr>
                <w:rFonts w:ascii="Times New Roman" w:hAnsi="Times New Roman" w:cs="Times New Roman"/>
                <w:noProof/>
                <w:webHidden/>
                <w:sz w:val="24"/>
                <w:szCs w:val="24"/>
              </w:rPr>
              <w:tab/>
            </w:r>
            <w:r w:rsidRPr="001A09B4">
              <w:rPr>
                <w:rFonts w:ascii="Times New Roman" w:hAnsi="Times New Roman" w:cs="Times New Roman"/>
                <w:noProof/>
                <w:webHidden/>
                <w:sz w:val="24"/>
                <w:szCs w:val="24"/>
              </w:rPr>
              <w:fldChar w:fldCharType="begin"/>
            </w:r>
            <w:r w:rsidRPr="001A09B4">
              <w:rPr>
                <w:rFonts w:ascii="Times New Roman" w:hAnsi="Times New Roman" w:cs="Times New Roman"/>
                <w:noProof/>
                <w:webHidden/>
                <w:sz w:val="24"/>
                <w:szCs w:val="24"/>
              </w:rPr>
              <w:instrText xml:space="preserve"> PAGEREF _Toc526105248 \h </w:instrText>
            </w:r>
            <w:r w:rsidRPr="001A09B4">
              <w:rPr>
                <w:rFonts w:ascii="Times New Roman" w:hAnsi="Times New Roman" w:cs="Times New Roman"/>
                <w:noProof/>
                <w:webHidden/>
                <w:sz w:val="24"/>
                <w:szCs w:val="24"/>
              </w:rPr>
            </w:r>
            <w:r w:rsidRPr="001A09B4">
              <w:rPr>
                <w:rFonts w:ascii="Times New Roman" w:hAnsi="Times New Roman" w:cs="Times New Roman"/>
                <w:noProof/>
                <w:webHidden/>
                <w:sz w:val="24"/>
                <w:szCs w:val="24"/>
              </w:rPr>
              <w:fldChar w:fldCharType="separate"/>
            </w:r>
            <w:r w:rsidRPr="001A09B4">
              <w:rPr>
                <w:rFonts w:ascii="Times New Roman" w:hAnsi="Times New Roman" w:cs="Times New Roman"/>
                <w:noProof/>
                <w:webHidden/>
                <w:sz w:val="24"/>
                <w:szCs w:val="24"/>
              </w:rPr>
              <w:t>25</w:t>
            </w:r>
            <w:r w:rsidRPr="001A09B4">
              <w:rPr>
                <w:rFonts w:ascii="Times New Roman" w:hAnsi="Times New Roman" w:cs="Times New Roman"/>
                <w:noProof/>
                <w:webHidden/>
                <w:sz w:val="24"/>
                <w:szCs w:val="24"/>
              </w:rPr>
              <w:fldChar w:fldCharType="end"/>
            </w:r>
          </w:hyperlink>
        </w:p>
        <w:p w:rsidR="001A09B4" w:rsidRPr="001A09B4" w:rsidRDefault="001A09B4">
          <w:pPr>
            <w:pStyle w:val="ndice3"/>
            <w:tabs>
              <w:tab w:val="left" w:pos="1540"/>
              <w:tab w:val="right" w:leader="dot" w:pos="9061"/>
            </w:tabs>
            <w:rPr>
              <w:rFonts w:ascii="Times New Roman" w:eastAsiaTheme="minorEastAsia" w:hAnsi="Times New Roman" w:cs="Times New Roman"/>
              <w:noProof/>
              <w:sz w:val="24"/>
              <w:szCs w:val="24"/>
              <w:lang w:eastAsia="pt-PT"/>
            </w:rPr>
          </w:pPr>
          <w:hyperlink w:anchor="_Toc526105249" w:history="1">
            <w:r w:rsidRPr="001A09B4">
              <w:rPr>
                <w:rStyle w:val="Hiperligao"/>
                <w:rFonts w:ascii="Times New Roman" w:hAnsi="Times New Roman" w:cs="Times New Roman"/>
                <w:noProof/>
                <w:sz w:val="24"/>
                <w:szCs w:val="24"/>
              </w:rPr>
              <w:t>2.8.6.3.</w:t>
            </w:r>
            <w:r w:rsidRPr="001A09B4">
              <w:rPr>
                <w:rFonts w:ascii="Times New Roman" w:eastAsiaTheme="minorEastAsia" w:hAnsi="Times New Roman" w:cs="Times New Roman"/>
                <w:noProof/>
                <w:sz w:val="24"/>
                <w:szCs w:val="24"/>
                <w:lang w:eastAsia="pt-PT"/>
              </w:rPr>
              <w:tab/>
            </w:r>
            <w:r w:rsidRPr="001A09B4">
              <w:rPr>
                <w:rStyle w:val="Hiperligao"/>
                <w:rFonts w:ascii="Times New Roman" w:hAnsi="Times New Roman" w:cs="Times New Roman"/>
                <w:noProof/>
                <w:sz w:val="24"/>
                <w:szCs w:val="24"/>
              </w:rPr>
              <w:t>Desvantagens da Arquitetura cliente-servidor</w:t>
            </w:r>
            <w:r w:rsidRPr="001A09B4">
              <w:rPr>
                <w:rFonts w:ascii="Times New Roman" w:hAnsi="Times New Roman" w:cs="Times New Roman"/>
                <w:noProof/>
                <w:webHidden/>
                <w:sz w:val="24"/>
                <w:szCs w:val="24"/>
              </w:rPr>
              <w:tab/>
            </w:r>
            <w:r w:rsidRPr="001A09B4">
              <w:rPr>
                <w:rFonts w:ascii="Times New Roman" w:hAnsi="Times New Roman" w:cs="Times New Roman"/>
                <w:noProof/>
                <w:webHidden/>
                <w:sz w:val="24"/>
                <w:szCs w:val="24"/>
              </w:rPr>
              <w:fldChar w:fldCharType="begin"/>
            </w:r>
            <w:r w:rsidRPr="001A09B4">
              <w:rPr>
                <w:rFonts w:ascii="Times New Roman" w:hAnsi="Times New Roman" w:cs="Times New Roman"/>
                <w:noProof/>
                <w:webHidden/>
                <w:sz w:val="24"/>
                <w:szCs w:val="24"/>
              </w:rPr>
              <w:instrText xml:space="preserve"> PAGEREF _Toc526105249 \h </w:instrText>
            </w:r>
            <w:r w:rsidRPr="001A09B4">
              <w:rPr>
                <w:rFonts w:ascii="Times New Roman" w:hAnsi="Times New Roman" w:cs="Times New Roman"/>
                <w:noProof/>
                <w:webHidden/>
                <w:sz w:val="24"/>
                <w:szCs w:val="24"/>
              </w:rPr>
            </w:r>
            <w:r w:rsidRPr="001A09B4">
              <w:rPr>
                <w:rFonts w:ascii="Times New Roman" w:hAnsi="Times New Roman" w:cs="Times New Roman"/>
                <w:noProof/>
                <w:webHidden/>
                <w:sz w:val="24"/>
                <w:szCs w:val="24"/>
              </w:rPr>
              <w:fldChar w:fldCharType="separate"/>
            </w:r>
            <w:r w:rsidRPr="001A09B4">
              <w:rPr>
                <w:rFonts w:ascii="Times New Roman" w:hAnsi="Times New Roman" w:cs="Times New Roman"/>
                <w:noProof/>
                <w:webHidden/>
                <w:sz w:val="24"/>
                <w:szCs w:val="24"/>
              </w:rPr>
              <w:t>25</w:t>
            </w:r>
            <w:r w:rsidRPr="001A09B4">
              <w:rPr>
                <w:rFonts w:ascii="Times New Roman" w:hAnsi="Times New Roman" w:cs="Times New Roman"/>
                <w:noProof/>
                <w:webHidden/>
                <w:sz w:val="24"/>
                <w:szCs w:val="24"/>
              </w:rPr>
              <w:fldChar w:fldCharType="end"/>
            </w:r>
          </w:hyperlink>
        </w:p>
        <w:p w:rsidR="001A09B4" w:rsidRPr="001A09B4" w:rsidRDefault="001A09B4">
          <w:pPr>
            <w:pStyle w:val="ndice1"/>
            <w:tabs>
              <w:tab w:val="left" w:pos="440"/>
              <w:tab w:val="right" w:leader="dot" w:pos="9061"/>
            </w:tabs>
            <w:rPr>
              <w:rFonts w:ascii="Times New Roman" w:eastAsiaTheme="minorEastAsia" w:hAnsi="Times New Roman" w:cs="Times New Roman"/>
              <w:noProof/>
              <w:sz w:val="24"/>
              <w:szCs w:val="24"/>
              <w:lang w:eastAsia="pt-PT"/>
            </w:rPr>
          </w:pPr>
          <w:hyperlink w:anchor="_Toc526105250" w:history="1">
            <w:r w:rsidRPr="001A09B4">
              <w:rPr>
                <w:rStyle w:val="Hiperligao"/>
                <w:rFonts w:ascii="Times New Roman" w:hAnsi="Times New Roman" w:cs="Times New Roman"/>
                <w:b/>
                <w:noProof/>
                <w:sz w:val="24"/>
                <w:szCs w:val="24"/>
              </w:rPr>
              <w:t>3.</w:t>
            </w:r>
            <w:r w:rsidRPr="001A09B4">
              <w:rPr>
                <w:rFonts w:ascii="Times New Roman" w:eastAsiaTheme="minorEastAsia" w:hAnsi="Times New Roman" w:cs="Times New Roman"/>
                <w:noProof/>
                <w:sz w:val="24"/>
                <w:szCs w:val="24"/>
                <w:lang w:eastAsia="pt-PT"/>
              </w:rPr>
              <w:tab/>
            </w:r>
            <w:r w:rsidRPr="001A09B4">
              <w:rPr>
                <w:rStyle w:val="Hiperligao"/>
                <w:rFonts w:ascii="Times New Roman" w:hAnsi="Times New Roman" w:cs="Times New Roman"/>
                <w:b/>
                <w:noProof/>
                <w:sz w:val="24"/>
                <w:szCs w:val="24"/>
              </w:rPr>
              <w:t>METODOLOGIA</w:t>
            </w:r>
            <w:r w:rsidRPr="001A09B4">
              <w:rPr>
                <w:rFonts w:ascii="Times New Roman" w:hAnsi="Times New Roman" w:cs="Times New Roman"/>
                <w:noProof/>
                <w:webHidden/>
                <w:sz w:val="24"/>
                <w:szCs w:val="24"/>
              </w:rPr>
              <w:tab/>
            </w:r>
            <w:r w:rsidRPr="001A09B4">
              <w:rPr>
                <w:rFonts w:ascii="Times New Roman" w:hAnsi="Times New Roman" w:cs="Times New Roman"/>
                <w:noProof/>
                <w:webHidden/>
                <w:sz w:val="24"/>
                <w:szCs w:val="24"/>
              </w:rPr>
              <w:fldChar w:fldCharType="begin"/>
            </w:r>
            <w:r w:rsidRPr="001A09B4">
              <w:rPr>
                <w:rFonts w:ascii="Times New Roman" w:hAnsi="Times New Roman" w:cs="Times New Roman"/>
                <w:noProof/>
                <w:webHidden/>
                <w:sz w:val="24"/>
                <w:szCs w:val="24"/>
              </w:rPr>
              <w:instrText xml:space="preserve"> PAGEREF _Toc526105250 \h </w:instrText>
            </w:r>
            <w:r w:rsidRPr="001A09B4">
              <w:rPr>
                <w:rFonts w:ascii="Times New Roman" w:hAnsi="Times New Roman" w:cs="Times New Roman"/>
                <w:noProof/>
                <w:webHidden/>
                <w:sz w:val="24"/>
                <w:szCs w:val="24"/>
              </w:rPr>
            </w:r>
            <w:r w:rsidRPr="001A09B4">
              <w:rPr>
                <w:rFonts w:ascii="Times New Roman" w:hAnsi="Times New Roman" w:cs="Times New Roman"/>
                <w:noProof/>
                <w:webHidden/>
                <w:sz w:val="24"/>
                <w:szCs w:val="24"/>
              </w:rPr>
              <w:fldChar w:fldCharType="separate"/>
            </w:r>
            <w:r w:rsidRPr="001A09B4">
              <w:rPr>
                <w:rFonts w:ascii="Times New Roman" w:hAnsi="Times New Roman" w:cs="Times New Roman"/>
                <w:noProof/>
                <w:webHidden/>
                <w:sz w:val="24"/>
                <w:szCs w:val="24"/>
              </w:rPr>
              <w:t>27</w:t>
            </w:r>
            <w:r w:rsidRPr="001A09B4">
              <w:rPr>
                <w:rFonts w:ascii="Times New Roman" w:hAnsi="Times New Roman" w:cs="Times New Roman"/>
                <w:noProof/>
                <w:webHidden/>
                <w:sz w:val="24"/>
                <w:szCs w:val="24"/>
              </w:rPr>
              <w:fldChar w:fldCharType="end"/>
            </w:r>
          </w:hyperlink>
        </w:p>
        <w:p w:rsidR="001A09B4" w:rsidRPr="001A09B4" w:rsidRDefault="001A09B4">
          <w:pPr>
            <w:pStyle w:val="ndice2"/>
            <w:tabs>
              <w:tab w:val="left" w:pos="880"/>
              <w:tab w:val="right" w:leader="dot" w:pos="9061"/>
            </w:tabs>
            <w:rPr>
              <w:rFonts w:ascii="Times New Roman" w:eastAsiaTheme="minorEastAsia" w:hAnsi="Times New Roman" w:cs="Times New Roman"/>
              <w:noProof/>
              <w:sz w:val="24"/>
              <w:szCs w:val="24"/>
              <w:lang w:eastAsia="pt-PT"/>
            </w:rPr>
          </w:pPr>
          <w:hyperlink w:anchor="_Toc526105251" w:history="1">
            <w:r w:rsidRPr="001A09B4">
              <w:rPr>
                <w:rStyle w:val="Hiperligao"/>
                <w:rFonts w:ascii="Times New Roman" w:hAnsi="Times New Roman" w:cs="Times New Roman"/>
                <w:b/>
                <w:noProof/>
                <w:sz w:val="24"/>
                <w:szCs w:val="24"/>
              </w:rPr>
              <w:t>3.1.</w:t>
            </w:r>
            <w:r w:rsidRPr="001A09B4">
              <w:rPr>
                <w:rFonts w:ascii="Times New Roman" w:eastAsiaTheme="minorEastAsia" w:hAnsi="Times New Roman" w:cs="Times New Roman"/>
                <w:noProof/>
                <w:sz w:val="24"/>
                <w:szCs w:val="24"/>
                <w:lang w:eastAsia="pt-PT"/>
              </w:rPr>
              <w:tab/>
            </w:r>
            <w:r w:rsidRPr="001A09B4">
              <w:rPr>
                <w:rStyle w:val="Hiperligao"/>
                <w:rFonts w:ascii="Times New Roman" w:hAnsi="Times New Roman" w:cs="Times New Roman"/>
                <w:b/>
                <w:noProof/>
                <w:sz w:val="24"/>
                <w:szCs w:val="24"/>
              </w:rPr>
              <w:t>Descrições do Campo de Estudo</w:t>
            </w:r>
            <w:r w:rsidRPr="001A09B4">
              <w:rPr>
                <w:rFonts w:ascii="Times New Roman" w:hAnsi="Times New Roman" w:cs="Times New Roman"/>
                <w:noProof/>
                <w:webHidden/>
                <w:sz w:val="24"/>
                <w:szCs w:val="24"/>
              </w:rPr>
              <w:tab/>
            </w:r>
            <w:r w:rsidRPr="001A09B4">
              <w:rPr>
                <w:rFonts w:ascii="Times New Roman" w:hAnsi="Times New Roman" w:cs="Times New Roman"/>
                <w:noProof/>
                <w:webHidden/>
                <w:sz w:val="24"/>
                <w:szCs w:val="24"/>
              </w:rPr>
              <w:fldChar w:fldCharType="begin"/>
            </w:r>
            <w:r w:rsidRPr="001A09B4">
              <w:rPr>
                <w:rFonts w:ascii="Times New Roman" w:hAnsi="Times New Roman" w:cs="Times New Roman"/>
                <w:noProof/>
                <w:webHidden/>
                <w:sz w:val="24"/>
                <w:szCs w:val="24"/>
              </w:rPr>
              <w:instrText xml:space="preserve"> PAGEREF _Toc526105251 \h </w:instrText>
            </w:r>
            <w:r w:rsidRPr="001A09B4">
              <w:rPr>
                <w:rFonts w:ascii="Times New Roman" w:hAnsi="Times New Roman" w:cs="Times New Roman"/>
                <w:noProof/>
                <w:webHidden/>
                <w:sz w:val="24"/>
                <w:szCs w:val="24"/>
              </w:rPr>
            </w:r>
            <w:r w:rsidRPr="001A09B4">
              <w:rPr>
                <w:rFonts w:ascii="Times New Roman" w:hAnsi="Times New Roman" w:cs="Times New Roman"/>
                <w:noProof/>
                <w:webHidden/>
                <w:sz w:val="24"/>
                <w:szCs w:val="24"/>
              </w:rPr>
              <w:fldChar w:fldCharType="separate"/>
            </w:r>
            <w:r w:rsidRPr="001A09B4">
              <w:rPr>
                <w:rFonts w:ascii="Times New Roman" w:hAnsi="Times New Roman" w:cs="Times New Roman"/>
                <w:noProof/>
                <w:webHidden/>
                <w:sz w:val="24"/>
                <w:szCs w:val="24"/>
              </w:rPr>
              <w:t>27</w:t>
            </w:r>
            <w:r w:rsidRPr="001A09B4">
              <w:rPr>
                <w:rFonts w:ascii="Times New Roman" w:hAnsi="Times New Roman" w:cs="Times New Roman"/>
                <w:noProof/>
                <w:webHidden/>
                <w:sz w:val="24"/>
                <w:szCs w:val="24"/>
              </w:rPr>
              <w:fldChar w:fldCharType="end"/>
            </w:r>
          </w:hyperlink>
        </w:p>
        <w:p w:rsidR="001A09B4" w:rsidRPr="001A09B4" w:rsidRDefault="001A09B4">
          <w:pPr>
            <w:pStyle w:val="ndice2"/>
            <w:tabs>
              <w:tab w:val="left" w:pos="880"/>
              <w:tab w:val="right" w:leader="dot" w:pos="9061"/>
            </w:tabs>
            <w:rPr>
              <w:rFonts w:ascii="Times New Roman" w:eastAsiaTheme="minorEastAsia" w:hAnsi="Times New Roman" w:cs="Times New Roman"/>
              <w:noProof/>
              <w:sz w:val="24"/>
              <w:szCs w:val="24"/>
              <w:lang w:eastAsia="pt-PT"/>
            </w:rPr>
          </w:pPr>
          <w:hyperlink w:anchor="_Toc526105252" w:history="1">
            <w:r w:rsidRPr="001A09B4">
              <w:rPr>
                <w:rStyle w:val="Hiperligao"/>
                <w:rFonts w:ascii="Times New Roman" w:hAnsi="Times New Roman" w:cs="Times New Roman"/>
                <w:b/>
                <w:noProof/>
                <w:sz w:val="24"/>
                <w:szCs w:val="24"/>
              </w:rPr>
              <w:t>3.2.</w:t>
            </w:r>
            <w:r w:rsidRPr="001A09B4">
              <w:rPr>
                <w:rFonts w:ascii="Times New Roman" w:eastAsiaTheme="minorEastAsia" w:hAnsi="Times New Roman" w:cs="Times New Roman"/>
                <w:noProof/>
                <w:sz w:val="24"/>
                <w:szCs w:val="24"/>
                <w:lang w:eastAsia="pt-PT"/>
              </w:rPr>
              <w:tab/>
            </w:r>
            <w:r w:rsidRPr="001A09B4">
              <w:rPr>
                <w:rStyle w:val="Hiperligao"/>
                <w:rFonts w:ascii="Times New Roman" w:hAnsi="Times New Roman" w:cs="Times New Roman"/>
                <w:b/>
                <w:noProof/>
                <w:sz w:val="24"/>
                <w:szCs w:val="24"/>
              </w:rPr>
              <w:t>Metodológia de Pesquisa</w:t>
            </w:r>
            <w:r w:rsidRPr="001A09B4">
              <w:rPr>
                <w:rFonts w:ascii="Times New Roman" w:hAnsi="Times New Roman" w:cs="Times New Roman"/>
                <w:noProof/>
                <w:webHidden/>
                <w:sz w:val="24"/>
                <w:szCs w:val="24"/>
              </w:rPr>
              <w:tab/>
            </w:r>
            <w:r w:rsidRPr="001A09B4">
              <w:rPr>
                <w:rFonts w:ascii="Times New Roman" w:hAnsi="Times New Roman" w:cs="Times New Roman"/>
                <w:noProof/>
                <w:webHidden/>
                <w:sz w:val="24"/>
                <w:szCs w:val="24"/>
              </w:rPr>
              <w:fldChar w:fldCharType="begin"/>
            </w:r>
            <w:r w:rsidRPr="001A09B4">
              <w:rPr>
                <w:rFonts w:ascii="Times New Roman" w:hAnsi="Times New Roman" w:cs="Times New Roman"/>
                <w:noProof/>
                <w:webHidden/>
                <w:sz w:val="24"/>
                <w:szCs w:val="24"/>
              </w:rPr>
              <w:instrText xml:space="preserve"> PAGEREF _Toc526105252 \h </w:instrText>
            </w:r>
            <w:r w:rsidRPr="001A09B4">
              <w:rPr>
                <w:rFonts w:ascii="Times New Roman" w:hAnsi="Times New Roman" w:cs="Times New Roman"/>
                <w:noProof/>
                <w:webHidden/>
                <w:sz w:val="24"/>
                <w:szCs w:val="24"/>
              </w:rPr>
            </w:r>
            <w:r w:rsidRPr="001A09B4">
              <w:rPr>
                <w:rFonts w:ascii="Times New Roman" w:hAnsi="Times New Roman" w:cs="Times New Roman"/>
                <w:noProof/>
                <w:webHidden/>
                <w:sz w:val="24"/>
                <w:szCs w:val="24"/>
              </w:rPr>
              <w:fldChar w:fldCharType="separate"/>
            </w:r>
            <w:r w:rsidRPr="001A09B4">
              <w:rPr>
                <w:rFonts w:ascii="Times New Roman" w:hAnsi="Times New Roman" w:cs="Times New Roman"/>
                <w:noProof/>
                <w:webHidden/>
                <w:sz w:val="24"/>
                <w:szCs w:val="24"/>
              </w:rPr>
              <w:t>27</w:t>
            </w:r>
            <w:r w:rsidRPr="001A09B4">
              <w:rPr>
                <w:rFonts w:ascii="Times New Roman" w:hAnsi="Times New Roman" w:cs="Times New Roman"/>
                <w:noProof/>
                <w:webHidden/>
                <w:sz w:val="24"/>
                <w:szCs w:val="24"/>
              </w:rPr>
              <w:fldChar w:fldCharType="end"/>
            </w:r>
          </w:hyperlink>
        </w:p>
        <w:p w:rsidR="001A09B4" w:rsidRPr="001A09B4" w:rsidRDefault="001A09B4">
          <w:pPr>
            <w:pStyle w:val="ndice2"/>
            <w:tabs>
              <w:tab w:val="left" w:pos="880"/>
              <w:tab w:val="right" w:leader="dot" w:pos="9061"/>
            </w:tabs>
            <w:rPr>
              <w:rFonts w:ascii="Times New Roman" w:eastAsiaTheme="minorEastAsia" w:hAnsi="Times New Roman" w:cs="Times New Roman"/>
              <w:noProof/>
              <w:sz w:val="24"/>
              <w:szCs w:val="24"/>
              <w:lang w:eastAsia="pt-PT"/>
            </w:rPr>
          </w:pPr>
          <w:hyperlink w:anchor="_Toc526105253" w:history="1">
            <w:r w:rsidRPr="001A09B4">
              <w:rPr>
                <w:rStyle w:val="Hiperligao"/>
                <w:rFonts w:ascii="Times New Roman" w:hAnsi="Times New Roman" w:cs="Times New Roman"/>
                <w:b/>
                <w:noProof/>
                <w:sz w:val="24"/>
                <w:szCs w:val="24"/>
              </w:rPr>
              <w:t>3.3.</w:t>
            </w:r>
            <w:r w:rsidRPr="001A09B4">
              <w:rPr>
                <w:rFonts w:ascii="Times New Roman" w:eastAsiaTheme="minorEastAsia" w:hAnsi="Times New Roman" w:cs="Times New Roman"/>
                <w:noProof/>
                <w:sz w:val="24"/>
                <w:szCs w:val="24"/>
                <w:lang w:eastAsia="pt-PT"/>
              </w:rPr>
              <w:tab/>
            </w:r>
            <w:r w:rsidRPr="001A09B4">
              <w:rPr>
                <w:rStyle w:val="Hiperligao"/>
                <w:rFonts w:ascii="Times New Roman" w:hAnsi="Times New Roman" w:cs="Times New Roman"/>
                <w:b/>
                <w:noProof/>
                <w:sz w:val="24"/>
                <w:szCs w:val="24"/>
              </w:rPr>
              <w:t>Processos de desenvolvimento do sistema</w:t>
            </w:r>
            <w:r w:rsidRPr="001A09B4">
              <w:rPr>
                <w:rFonts w:ascii="Times New Roman" w:hAnsi="Times New Roman" w:cs="Times New Roman"/>
                <w:noProof/>
                <w:webHidden/>
                <w:sz w:val="24"/>
                <w:szCs w:val="24"/>
              </w:rPr>
              <w:tab/>
            </w:r>
            <w:r w:rsidRPr="001A09B4">
              <w:rPr>
                <w:rFonts w:ascii="Times New Roman" w:hAnsi="Times New Roman" w:cs="Times New Roman"/>
                <w:noProof/>
                <w:webHidden/>
                <w:sz w:val="24"/>
                <w:szCs w:val="24"/>
              </w:rPr>
              <w:fldChar w:fldCharType="begin"/>
            </w:r>
            <w:r w:rsidRPr="001A09B4">
              <w:rPr>
                <w:rFonts w:ascii="Times New Roman" w:hAnsi="Times New Roman" w:cs="Times New Roman"/>
                <w:noProof/>
                <w:webHidden/>
                <w:sz w:val="24"/>
                <w:szCs w:val="24"/>
              </w:rPr>
              <w:instrText xml:space="preserve"> PAGEREF _Toc526105253 \h </w:instrText>
            </w:r>
            <w:r w:rsidRPr="001A09B4">
              <w:rPr>
                <w:rFonts w:ascii="Times New Roman" w:hAnsi="Times New Roman" w:cs="Times New Roman"/>
                <w:noProof/>
                <w:webHidden/>
                <w:sz w:val="24"/>
                <w:szCs w:val="24"/>
              </w:rPr>
            </w:r>
            <w:r w:rsidRPr="001A09B4">
              <w:rPr>
                <w:rFonts w:ascii="Times New Roman" w:hAnsi="Times New Roman" w:cs="Times New Roman"/>
                <w:noProof/>
                <w:webHidden/>
                <w:sz w:val="24"/>
                <w:szCs w:val="24"/>
              </w:rPr>
              <w:fldChar w:fldCharType="separate"/>
            </w:r>
            <w:r w:rsidRPr="001A09B4">
              <w:rPr>
                <w:rFonts w:ascii="Times New Roman" w:hAnsi="Times New Roman" w:cs="Times New Roman"/>
                <w:noProof/>
                <w:webHidden/>
                <w:sz w:val="24"/>
                <w:szCs w:val="24"/>
              </w:rPr>
              <w:t>27</w:t>
            </w:r>
            <w:r w:rsidRPr="001A09B4">
              <w:rPr>
                <w:rFonts w:ascii="Times New Roman" w:hAnsi="Times New Roman" w:cs="Times New Roman"/>
                <w:noProof/>
                <w:webHidden/>
                <w:sz w:val="24"/>
                <w:szCs w:val="24"/>
              </w:rPr>
              <w:fldChar w:fldCharType="end"/>
            </w:r>
          </w:hyperlink>
        </w:p>
        <w:p w:rsidR="001A09B4" w:rsidRPr="001A09B4" w:rsidRDefault="001A09B4">
          <w:pPr>
            <w:pStyle w:val="ndice2"/>
            <w:tabs>
              <w:tab w:val="left" w:pos="880"/>
              <w:tab w:val="right" w:leader="dot" w:pos="9061"/>
            </w:tabs>
            <w:rPr>
              <w:rFonts w:ascii="Times New Roman" w:eastAsiaTheme="minorEastAsia" w:hAnsi="Times New Roman" w:cs="Times New Roman"/>
              <w:noProof/>
              <w:sz w:val="24"/>
              <w:szCs w:val="24"/>
              <w:lang w:eastAsia="pt-PT"/>
            </w:rPr>
          </w:pPr>
          <w:hyperlink w:anchor="_Toc526105254" w:history="1">
            <w:r w:rsidRPr="001A09B4">
              <w:rPr>
                <w:rStyle w:val="Hiperligao"/>
                <w:rFonts w:ascii="Times New Roman" w:hAnsi="Times New Roman" w:cs="Times New Roman"/>
                <w:b/>
                <w:noProof/>
                <w:sz w:val="24"/>
                <w:szCs w:val="24"/>
              </w:rPr>
              <w:t>3.4.</w:t>
            </w:r>
            <w:r w:rsidRPr="001A09B4">
              <w:rPr>
                <w:rFonts w:ascii="Times New Roman" w:eastAsiaTheme="minorEastAsia" w:hAnsi="Times New Roman" w:cs="Times New Roman"/>
                <w:noProof/>
                <w:sz w:val="24"/>
                <w:szCs w:val="24"/>
                <w:lang w:eastAsia="pt-PT"/>
              </w:rPr>
              <w:tab/>
            </w:r>
            <w:r w:rsidRPr="001A09B4">
              <w:rPr>
                <w:rStyle w:val="Hiperligao"/>
                <w:rFonts w:ascii="Times New Roman" w:hAnsi="Times New Roman" w:cs="Times New Roman"/>
                <w:b/>
                <w:noProof/>
                <w:sz w:val="24"/>
                <w:szCs w:val="24"/>
              </w:rPr>
              <w:t>Requisitos do Sistema</w:t>
            </w:r>
            <w:r w:rsidRPr="001A09B4">
              <w:rPr>
                <w:rFonts w:ascii="Times New Roman" w:hAnsi="Times New Roman" w:cs="Times New Roman"/>
                <w:noProof/>
                <w:webHidden/>
                <w:sz w:val="24"/>
                <w:szCs w:val="24"/>
              </w:rPr>
              <w:tab/>
            </w:r>
            <w:r w:rsidRPr="001A09B4">
              <w:rPr>
                <w:rFonts w:ascii="Times New Roman" w:hAnsi="Times New Roman" w:cs="Times New Roman"/>
                <w:noProof/>
                <w:webHidden/>
                <w:sz w:val="24"/>
                <w:szCs w:val="24"/>
              </w:rPr>
              <w:fldChar w:fldCharType="begin"/>
            </w:r>
            <w:r w:rsidRPr="001A09B4">
              <w:rPr>
                <w:rFonts w:ascii="Times New Roman" w:hAnsi="Times New Roman" w:cs="Times New Roman"/>
                <w:noProof/>
                <w:webHidden/>
                <w:sz w:val="24"/>
                <w:szCs w:val="24"/>
              </w:rPr>
              <w:instrText xml:space="preserve"> PAGEREF _Toc526105254 \h </w:instrText>
            </w:r>
            <w:r w:rsidRPr="001A09B4">
              <w:rPr>
                <w:rFonts w:ascii="Times New Roman" w:hAnsi="Times New Roman" w:cs="Times New Roman"/>
                <w:noProof/>
                <w:webHidden/>
                <w:sz w:val="24"/>
                <w:szCs w:val="24"/>
              </w:rPr>
            </w:r>
            <w:r w:rsidRPr="001A09B4">
              <w:rPr>
                <w:rFonts w:ascii="Times New Roman" w:hAnsi="Times New Roman" w:cs="Times New Roman"/>
                <w:noProof/>
                <w:webHidden/>
                <w:sz w:val="24"/>
                <w:szCs w:val="24"/>
              </w:rPr>
              <w:fldChar w:fldCharType="separate"/>
            </w:r>
            <w:r w:rsidRPr="001A09B4">
              <w:rPr>
                <w:rFonts w:ascii="Times New Roman" w:hAnsi="Times New Roman" w:cs="Times New Roman"/>
                <w:noProof/>
                <w:webHidden/>
                <w:sz w:val="24"/>
                <w:szCs w:val="24"/>
              </w:rPr>
              <w:t>28</w:t>
            </w:r>
            <w:r w:rsidRPr="001A09B4">
              <w:rPr>
                <w:rFonts w:ascii="Times New Roman" w:hAnsi="Times New Roman" w:cs="Times New Roman"/>
                <w:noProof/>
                <w:webHidden/>
                <w:sz w:val="24"/>
                <w:szCs w:val="24"/>
              </w:rPr>
              <w:fldChar w:fldCharType="end"/>
            </w:r>
          </w:hyperlink>
        </w:p>
        <w:p w:rsidR="001A09B4" w:rsidRPr="001A09B4" w:rsidRDefault="001A09B4">
          <w:pPr>
            <w:pStyle w:val="ndice3"/>
            <w:tabs>
              <w:tab w:val="right" w:leader="dot" w:pos="9061"/>
            </w:tabs>
            <w:rPr>
              <w:rFonts w:ascii="Times New Roman" w:eastAsiaTheme="minorEastAsia" w:hAnsi="Times New Roman" w:cs="Times New Roman"/>
              <w:noProof/>
              <w:sz w:val="24"/>
              <w:szCs w:val="24"/>
              <w:lang w:eastAsia="pt-PT"/>
            </w:rPr>
          </w:pPr>
          <w:hyperlink w:anchor="_Toc526105255" w:history="1">
            <w:r w:rsidRPr="001A09B4">
              <w:rPr>
                <w:rStyle w:val="Hiperligao"/>
                <w:rFonts w:ascii="Times New Roman" w:hAnsi="Times New Roman" w:cs="Times New Roman"/>
                <w:noProof/>
                <w:sz w:val="24"/>
                <w:szCs w:val="24"/>
              </w:rPr>
              <w:t>3.4.1 Requisitos Funcionais do sistema</w:t>
            </w:r>
            <w:r w:rsidRPr="001A09B4">
              <w:rPr>
                <w:rFonts w:ascii="Times New Roman" w:hAnsi="Times New Roman" w:cs="Times New Roman"/>
                <w:noProof/>
                <w:webHidden/>
                <w:sz w:val="24"/>
                <w:szCs w:val="24"/>
              </w:rPr>
              <w:tab/>
            </w:r>
            <w:r w:rsidRPr="001A09B4">
              <w:rPr>
                <w:rFonts w:ascii="Times New Roman" w:hAnsi="Times New Roman" w:cs="Times New Roman"/>
                <w:noProof/>
                <w:webHidden/>
                <w:sz w:val="24"/>
                <w:szCs w:val="24"/>
              </w:rPr>
              <w:fldChar w:fldCharType="begin"/>
            </w:r>
            <w:r w:rsidRPr="001A09B4">
              <w:rPr>
                <w:rFonts w:ascii="Times New Roman" w:hAnsi="Times New Roman" w:cs="Times New Roman"/>
                <w:noProof/>
                <w:webHidden/>
                <w:sz w:val="24"/>
                <w:szCs w:val="24"/>
              </w:rPr>
              <w:instrText xml:space="preserve"> PAGEREF _Toc526105255 \h </w:instrText>
            </w:r>
            <w:r w:rsidRPr="001A09B4">
              <w:rPr>
                <w:rFonts w:ascii="Times New Roman" w:hAnsi="Times New Roman" w:cs="Times New Roman"/>
                <w:noProof/>
                <w:webHidden/>
                <w:sz w:val="24"/>
                <w:szCs w:val="24"/>
              </w:rPr>
            </w:r>
            <w:r w:rsidRPr="001A09B4">
              <w:rPr>
                <w:rFonts w:ascii="Times New Roman" w:hAnsi="Times New Roman" w:cs="Times New Roman"/>
                <w:noProof/>
                <w:webHidden/>
                <w:sz w:val="24"/>
                <w:szCs w:val="24"/>
              </w:rPr>
              <w:fldChar w:fldCharType="separate"/>
            </w:r>
            <w:r w:rsidRPr="001A09B4">
              <w:rPr>
                <w:rFonts w:ascii="Times New Roman" w:hAnsi="Times New Roman" w:cs="Times New Roman"/>
                <w:noProof/>
                <w:webHidden/>
                <w:sz w:val="24"/>
                <w:szCs w:val="24"/>
              </w:rPr>
              <w:t>28</w:t>
            </w:r>
            <w:r w:rsidRPr="001A09B4">
              <w:rPr>
                <w:rFonts w:ascii="Times New Roman" w:hAnsi="Times New Roman" w:cs="Times New Roman"/>
                <w:noProof/>
                <w:webHidden/>
                <w:sz w:val="24"/>
                <w:szCs w:val="24"/>
              </w:rPr>
              <w:fldChar w:fldCharType="end"/>
            </w:r>
          </w:hyperlink>
        </w:p>
        <w:p w:rsidR="001A09B4" w:rsidRPr="001A09B4" w:rsidRDefault="001A09B4">
          <w:pPr>
            <w:pStyle w:val="ndice3"/>
            <w:tabs>
              <w:tab w:val="left" w:pos="1320"/>
              <w:tab w:val="right" w:leader="dot" w:pos="9061"/>
            </w:tabs>
            <w:rPr>
              <w:rFonts w:ascii="Times New Roman" w:eastAsiaTheme="minorEastAsia" w:hAnsi="Times New Roman" w:cs="Times New Roman"/>
              <w:noProof/>
              <w:sz w:val="24"/>
              <w:szCs w:val="24"/>
              <w:lang w:eastAsia="pt-PT"/>
            </w:rPr>
          </w:pPr>
          <w:hyperlink w:anchor="_Toc526105256" w:history="1">
            <w:r w:rsidRPr="001A09B4">
              <w:rPr>
                <w:rStyle w:val="Hiperligao"/>
                <w:rFonts w:ascii="Times New Roman" w:hAnsi="Times New Roman" w:cs="Times New Roman"/>
                <w:noProof/>
                <w:sz w:val="24"/>
                <w:szCs w:val="24"/>
              </w:rPr>
              <w:t>3.4.1.</w:t>
            </w:r>
            <w:r w:rsidRPr="001A09B4">
              <w:rPr>
                <w:rFonts w:ascii="Times New Roman" w:eastAsiaTheme="minorEastAsia" w:hAnsi="Times New Roman" w:cs="Times New Roman"/>
                <w:noProof/>
                <w:sz w:val="24"/>
                <w:szCs w:val="24"/>
                <w:lang w:eastAsia="pt-PT"/>
              </w:rPr>
              <w:tab/>
            </w:r>
            <w:r w:rsidRPr="001A09B4">
              <w:rPr>
                <w:rStyle w:val="Hiperligao"/>
                <w:rFonts w:ascii="Times New Roman" w:hAnsi="Times New Roman" w:cs="Times New Roman"/>
                <w:noProof/>
                <w:sz w:val="24"/>
                <w:szCs w:val="24"/>
              </w:rPr>
              <w:t>Requisitos não funcionais do sistema</w:t>
            </w:r>
            <w:r w:rsidRPr="001A09B4">
              <w:rPr>
                <w:rFonts w:ascii="Times New Roman" w:hAnsi="Times New Roman" w:cs="Times New Roman"/>
                <w:noProof/>
                <w:webHidden/>
                <w:sz w:val="24"/>
                <w:szCs w:val="24"/>
              </w:rPr>
              <w:tab/>
            </w:r>
            <w:r w:rsidRPr="001A09B4">
              <w:rPr>
                <w:rFonts w:ascii="Times New Roman" w:hAnsi="Times New Roman" w:cs="Times New Roman"/>
                <w:noProof/>
                <w:webHidden/>
                <w:sz w:val="24"/>
                <w:szCs w:val="24"/>
              </w:rPr>
              <w:fldChar w:fldCharType="begin"/>
            </w:r>
            <w:r w:rsidRPr="001A09B4">
              <w:rPr>
                <w:rFonts w:ascii="Times New Roman" w:hAnsi="Times New Roman" w:cs="Times New Roman"/>
                <w:noProof/>
                <w:webHidden/>
                <w:sz w:val="24"/>
                <w:szCs w:val="24"/>
              </w:rPr>
              <w:instrText xml:space="preserve"> PAGEREF _Toc526105256 \h </w:instrText>
            </w:r>
            <w:r w:rsidRPr="001A09B4">
              <w:rPr>
                <w:rFonts w:ascii="Times New Roman" w:hAnsi="Times New Roman" w:cs="Times New Roman"/>
                <w:noProof/>
                <w:webHidden/>
                <w:sz w:val="24"/>
                <w:szCs w:val="24"/>
              </w:rPr>
            </w:r>
            <w:r w:rsidRPr="001A09B4">
              <w:rPr>
                <w:rFonts w:ascii="Times New Roman" w:hAnsi="Times New Roman" w:cs="Times New Roman"/>
                <w:noProof/>
                <w:webHidden/>
                <w:sz w:val="24"/>
                <w:szCs w:val="24"/>
              </w:rPr>
              <w:fldChar w:fldCharType="separate"/>
            </w:r>
            <w:r w:rsidRPr="001A09B4">
              <w:rPr>
                <w:rFonts w:ascii="Times New Roman" w:hAnsi="Times New Roman" w:cs="Times New Roman"/>
                <w:noProof/>
                <w:webHidden/>
                <w:sz w:val="24"/>
                <w:szCs w:val="24"/>
              </w:rPr>
              <w:t>29</w:t>
            </w:r>
            <w:r w:rsidRPr="001A09B4">
              <w:rPr>
                <w:rFonts w:ascii="Times New Roman" w:hAnsi="Times New Roman" w:cs="Times New Roman"/>
                <w:noProof/>
                <w:webHidden/>
                <w:sz w:val="24"/>
                <w:szCs w:val="24"/>
              </w:rPr>
              <w:fldChar w:fldCharType="end"/>
            </w:r>
          </w:hyperlink>
        </w:p>
        <w:p w:rsidR="001A09B4" w:rsidRPr="001A09B4" w:rsidRDefault="001A09B4">
          <w:pPr>
            <w:pStyle w:val="ndice3"/>
            <w:tabs>
              <w:tab w:val="left" w:pos="1320"/>
              <w:tab w:val="right" w:leader="dot" w:pos="9061"/>
            </w:tabs>
            <w:rPr>
              <w:rFonts w:ascii="Times New Roman" w:eastAsiaTheme="minorEastAsia" w:hAnsi="Times New Roman" w:cs="Times New Roman"/>
              <w:noProof/>
              <w:sz w:val="24"/>
              <w:szCs w:val="24"/>
              <w:lang w:eastAsia="pt-PT"/>
            </w:rPr>
          </w:pPr>
          <w:hyperlink w:anchor="_Toc526105257" w:history="1">
            <w:r w:rsidRPr="001A09B4">
              <w:rPr>
                <w:rStyle w:val="Hiperligao"/>
                <w:rFonts w:ascii="Times New Roman" w:hAnsi="Times New Roman" w:cs="Times New Roman"/>
                <w:noProof/>
                <w:sz w:val="24"/>
                <w:szCs w:val="24"/>
              </w:rPr>
              <w:t>3.4.2.</w:t>
            </w:r>
            <w:r w:rsidRPr="001A09B4">
              <w:rPr>
                <w:rFonts w:ascii="Times New Roman" w:eastAsiaTheme="minorEastAsia" w:hAnsi="Times New Roman" w:cs="Times New Roman"/>
                <w:noProof/>
                <w:sz w:val="24"/>
                <w:szCs w:val="24"/>
                <w:lang w:eastAsia="pt-PT"/>
              </w:rPr>
              <w:tab/>
            </w:r>
            <w:r w:rsidRPr="001A09B4">
              <w:rPr>
                <w:rStyle w:val="Hiperligao"/>
                <w:rFonts w:ascii="Times New Roman" w:hAnsi="Times New Roman" w:cs="Times New Roman"/>
                <w:noProof/>
                <w:sz w:val="24"/>
                <w:szCs w:val="24"/>
              </w:rPr>
              <w:t>Regras de Negocio</w:t>
            </w:r>
            <w:r w:rsidRPr="001A09B4">
              <w:rPr>
                <w:rFonts w:ascii="Times New Roman" w:hAnsi="Times New Roman" w:cs="Times New Roman"/>
                <w:noProof/>
                <w:webHidden/>
                <w:sz w:val="24"/>
                <w:szCs w:val="24"/>
              </w:rPr>
              <w:tab/>
            </w:r>
            <w:r w:rsidRPr="001A09B4">
              <w:rPr>
                <w:rFonts w:ascii="Times New Roman" w:hAnsi="Times New Roman" w:cs="Times New Roman"/>
                <w:noProof/>
                <w:webHidden/>
                <w:sz w:val="24"/>
                <w:szCs w:val="24"/>
              </w:rPr>
              <w:fldChar w:fldCharType="begin"/>
            </w:r>
            <w:r w:rsidRPr="001A09B4">
              <w:rPr>
                <w:rFonts w:ascii="Times New Roman" w:hAnsi="Times New Roman" w:cs="Times New Roman"/>
                <w:noProof/>
                <w:webHidden/>
                <w:sz w:val="24"/>
                <w:szCs w:val="24"/>
              </w:rPr>
              <w:instrText xml:space="preserve"> PAGEREF _Toc526105257 \h </w:instrText>
            </w:r>
            <w:r w:rsidRPr="001A09B4">
              <w:rPr>
                <w:rFonts w:ascii="Times New Roman" w:hAnsi="Times New Roman" w:cs="Times New Roman"/>
                <w:noProof/>
                <w:webHidden/>
                <w:sz w:val="24"/>
                <w:szCs w:val="24"/>
              </w:rPr>
            </w:r>
            <w:r w:rsidRPr="001A09B4">
              <w:rPr>
                <w:rFonts w:ascii="Times New Roman" w:hAnsi="Times New Roman" w:cs="Times New Roman"/>
                <w:noProof/>
                <w:webHidden/>
                <w:sz w:val="24"/>
                <w:szCs w:val="24"/>
              </w:rPr>
              <w:fldChar w:fldCharType="separate"/>
            </w:r>
            <w:r w:rsidRPr="001A09B4">
              <w:rPr>
                <w:rFonts w:ascii="Times New Roman" w:hAnsi="Times New Roman" w:cs="Times New Roman"/>
                <w:noProof/>
                <w:webHidden/>
                <w:sz w:val="24"/>
                <w:szCs w:val="24"/>
              </w:rPr>
              <w:t>29</w:t>
            </w:r>
            <w:r w:rsidRPr="001A09B4">
              <w:rPr>
                <w:rFonts w:ascii="Times New Roman" w:hAnsi="Times New Roman" w:cs="Times New Roman"/>
                <w:noProof/>
                <w:webHidden/>
                <w:sz w:val="24"/>
                <w:szCs w:val="24"/>
              </w:rPr>
              <w:fldChar w:fldCharType="end"/>
            </w:r>
          </w:hyperlink>
        </w:p>
        <w:p w:rsidR="001A09B4" w:rsidRPr="001A09B4" w:rsidRDefault="001A09B4">
          <w:pPr>
            <w:pStyle w:val="ndice2"/>
            <w:tabs>
              <w:tab w:val="left" w:pos="880"/>
              <w:tab w:val="right" w:leader="dot" w:pos="9061"/>
            </w:tabs>
            <w:rPr>
              <w:rFonts w:ascii="Times New Roman" w:eastAsiaTheme="minorEastAsia" w:hAnsi="Times New Roman" w:cs="Times New Roman"/>
              <w:noProof/>
              <w:sz w:val="24"/>
              <w:szCs w:val="24"/>
              <w:lang w:eastAsia="pt-PT"/>
            </w:rPr>
          </w:pPr>
          <w:hyperlink w:anchor="_Toc526105258" w:history="1">
            <w:r w:rsidRPr="001A09B4">
              <w:rPr>
                <w:rStyle w:val="Hiperligao"/>
                <w:rFonts w:ascii="Times New Roman" w:hAnsi="Times New Roman" w:cs="Times New Roman"/>
                <w:b/>
                <w:noProof/>
                <w:sz w:val="24"/>
                <w:szCs w:val="24"/>
              </w:rPr>
              <w:t>3.5.</w:t>
            </w:r>
            <w:r w:rsidRPr="001A09B4">
              <w:rPr>
                <w:rFonts w:ascii="Times New Roman" w:eastAsiaTheme="minorEastAsia" w:hAnsi="Times New Roman" w:cs="Times New Roman"/>
                <w:noProof/>
                <w:sz w:val="24"/>
                <w:szCs w:val="24"/>
                <w:lang w:eastAsia="pt-PT"/>
              </w:rPr>
              <w:tab/>
            </w:r>
            <w:r w:rsidRPr="001A09B4">
              <w:rPr>
                <w:rStyle w:val="Hiperligao"/>
                <w:rFonts w:ascii="Times New Roman" w:hAnsi="Times New Roman" w:cs="Times New Roman"/>
                <w:b/>
                <w:noProof/>
                <w:sz w:val="24"/>
                <w:szCs w:val="24"/>
              </w:rPr>
              <w:t>Modelação do sistema</w:t>
            </w:r>
            <w:r w:rsidRPr="001A09B4">
              <w:rPr>
                <w:rFonts w:ascii="Times New Roman" w:hAnsi="Times New Roman" w:cs="Times New Roman"/>
                <w:noProof/>
                <w:webHidden/>
                <w:sz w:val="24"/>
                <w:szCs w:val="24"/>
              </w:rPr>
              <w:tab/>
            </w:r>
            <w:r w:rsidRPr="001A09B4">
              <w:rPr>
                <w:rFonts w:ascii="Times New Roman" w:hAnsi="Times New Roman" w:cs="Times New Roman"/>
                <w:noProof/>
                <w:webHidden/>
                <w:sz w:val="24"/>
                <w:szCs w:val="24"/>
              </w:rPr>
              <w:fldChar w:fldCharType="begin"/>
            </w:r>
            <w:r w:rsidRPr="001A09B4">
              <w:rPr>
                <w:rFonts w:ascii="Times New Roman" w:hAnsi="Times New Roman" w:cs="Times New Roman"/>
                <w:noProof/>
                <w:webHidden/>
                <w:sz w:val="24"/>
                <w:szCs w:val="24"/>
              </w:rPr>
              <w:instrText xml:space="preserve"> PAGEREF _Toc526105258 \h </w:instrText>
            </w:r>
            <w:r w:rsidRPr="001A09B4">
              <w:rPr>
                <w:rFonts w:ascii="Times New Roman" w:hAnsi="Times New Roman" w:cs="Times New Roman"/>
                <w:noProof/>
                <w:webHidden/>
                <w:sz w:val="24"/>
                <w:szCs w:val="24"/>
              </w:rPr>
            </w:r>
            <w:r w:rsidRPr="001A09B4">
              <w:rPr>
                <w:rFonts w:ascii="Times New Roman" w:hAnsi="Times New Roman" w:cs="Times New Roman"/>
                <w:noProof/>
                <w:webHidden/>
                <w:sz w:val="24"/>
                <w:szCs w:val="24"/>
              </w:rPr>
              <w:fldChar w:fldCharType="separate"/>
            </w:r>
            <w:r w:rsidRPr="001A09B4">
              <w:rPr>
                <w:rFonts w:ascii="Times New Roman" w:hAnsi="Times New Roman" w:cs="Times New Roman"/>
                <w:noProof/>
                <w:webHidden/>
                <w:sz w:val="24"/>
                <w:szCs w:val="24"/>
              </w:rPr>
              <w:t>30</w:t>
            </w:r>
            <w:r w:rsidRPr="001A09B4">
              <w:rPr>
                <w:rFonts w:ascii="Times New Roman" w:hAnsi="Times New Roman" w:cs="Times New Roman"/>
                <w:noProof/>
                <w:webHidden/>
                <w:sz w:val="24"/>
                <w:szCs w:val="24"/>
              </w:rPr>
              <w:fldChar w:fldCharType="end"/>
            </w:r>
          </w:hyperlink>
        </w:p>
        <w:p w:rsidR="001A09B4" w:rsidRPr="001A09B4" w:rsidRDefault="001A09B4">
          <w:pPr>
            <w:pStyle w:val="ndice3"/>
            <w:tabs>
              <w:tab w:val="left" w:pos="1320"/>
              <w:tab w:val="right" w:leader="dot" w:pos="9061"/>
            </w:tabs>
            <w:rPr>
              <w:rFonts w:ascii="Times New Roman" w:eastAsiaTheme="minorEastAsia" w:hAnsi="Times New Roman" w:cs="Times New Roman"/>
              <w:noProof/>
              <w:sz w:val="24"/>
              <w:szCs w:val="24"/>
              <w:lang w:eastAsia="pt-PT"/>
            </w:rPr>
          </w:pPr>
          <w:hyperlink w:anchor="_Toc526105259" w:history="1">
            <w:r w:rsidRPr="001A09B4">
              <w:rPr>
                <w:rStyle w:val="Hiperligao"/>
                <w:rFonts w:ascii="Times New Roman" w:hAnsi="Times New Roman" w:cs="Times New Roman"/>
                <w:noProof/>
                <w:sz w:val="24"/>
                <w:szCs w:val="24"/>
              </w:rPr>
              <w:t>3.5.1.</w:t>
            </w:r>
            <w:r w:rsidRPr="001A09B4">
              <w:rPr>
                <w:rFonts w:ascii="Times New Roman" w:eastAsiaTheme="minorEastAsia" w:hAnsi="Times New Roman" w:cs="Times New Roman"/>
                <w:noProof/>
                <w:sz w:val="24"/>
                <w:szCs w:val="24"/>
                <w:lang w:eastAsia="pt-PT"/>
              </w:rPr>
              <w:tab/>
            </w:r>
            <w:r w:rsidRPr="001A09B4">
              <w:rPr>
                <w:rStyle w:val="Hiperligao"/>
                <w:rFonts w:ascii="Times New Roman" w:hAnsi="Times New Roman" w:cs="Times New Roman"/>
                <w:noProof/>
                <w:sz w:val="24"/>
                <w:szCs w:val="24"/>
              </w:rPr>
              <w:t>Diagrama de Caso de Uso do Sistema</w:t>
            </w:r>
            <w:r w:rsidRPr="001A09B4">
              <w:rPr>
                <w:rFonts w:ascii="Times New Roman" w:hAnsi="Times New Roman" w:cs="Times New Roman"/>
                <w:noProof/>
                <w:webHidden/>
                <w:sz w:val="24"/>
                <w:szCs w:val="24"/>
              </w:rPr>
              <w:tab/>
            </w:r>
            <w:r w:rsidRPr="001A09B4">
              <w:rPr>
                <w:rFonts w:ascii="Times New Roman" w:hAnsi="Times New Roman" w:cs="Times New Roman"/>
                <w:noProof/>
                <w:webHidden/>
                <w:sz w:val="24"/>
                <w:szCs w:val="24"/>
              </w:rPr>
              <w:fldChar w:fldCharType="begin"/>
            </w:r>
            <w:r w:rsidRPr="001A09B4">
              <w:rPr>
                <w:rFonts w:ascii="Times New Roman" w:hAnsi="Times New Roman" w:cs="Times New Roman"/>
                <w:noProof/>
                <w:webHidden/>
                <w:sz w:val="24"/>
                <w:szCs w:val="24"/>
              </w:rPr>
              <w:instrText xml:space="preserve"> PAGEREF _Toc526105259 \h </w:instrText>
            </w:r>
            <w:r w:rsidRPr="001A09B4">
              <w:rPr>
                <w:rFonts w:ascii="Times New Roman" w:hAnsi="Times New Roman" w:cs="Times New Roman"/>
                <w:noProof/>
                <w:webHidden/>
                <w:sz w:val="24"/>
                <w:szCs w:val="24"/>
              </w:rPr>
            </w:r>
            <w:r w:rsidRPr="001A09B4">
              <w:rPr>
                <w:rFonts w:ascii="Times New Roman" w:hAnsi="Times New Roman" w:cs="Times New Roman"/>
                <w:noProof/>
                <w:webHidden/>
                <w:sz w:val="24"/>
                <w:szCs w:val="24"/>
              </w:rPr>
              <w:fldChar w:fldCharType="separate"/>
            </w:r>
            <w:r w:rsidRPr="001A09B4">
              <w:rPr>
                <w:rFonts w:ascii="Times New Roman" w:hAnsi="Times New Roman" w:cs="Times New Roman"/>
                <w:noProof/>
                <w:webHidden/>
                <w:sz w:val="24"/>
                <w:szCs w:val="24"/>
              </w:rPr>
              <w:t>30</w:t>
            </w:r>
            <w:r w:rsidRPr="001A09B4">
              <w:rPr>
                <w:rFonts w:ascii="Times New Roman" w:hAnsi="Times New Roman" w:cs="Times New Roman"/>
                <w:noProof/>
                <w:webHidden/>
                <w:sz w:val="24"/>
                <w:szCs w:val="24"/>
              </w:rPr>
              <w:fldChar w:fldCharType="end"/>
            </w:r>
          </w:hyperlink>
        </w:p>
        <w:p w:rsidR="001A09B4" w:rsidRPr="001A09B4" w:rsidRDefault="001A09B4">
          <w:pPr>
            <w:pStyle w:val="ndice3"/>
            <w:tabs>
              <w:tab w:val="left" w:pos="1320"/>
              <w:tab w:val="right" w:leader="dot" w:pos="9061"/>
            </w:tabs>
            <w:rPr>
              <w:rFonts w:ascii="Times New Roman" w:eastAsiaTheme="minorEastAsia" w:hAnsi="Times New Roman" w:cs="Times New Roman"/>
              <w:noProof/>
              <w:sz w:val="24"/>
              <w:szCs w:val="24"/>
              <w:lang w:eastAsia="pt-PT"/>
            </w:rPr>
          </w:pPr>
          <w:hyperlink w:anchor="_Toc526105260" w:history="1">
            <w:r w:rsidRPr="001A09B4">
              <w:rPr>
                <w:rStyle w:val="Hiperligao"/>
                <w:rFonts w:ascii="Times New Roman" w:hAnsi="Times New Roman" w:cs="Times New Roman"/>
                <w:noProof/>
                <w:sz w:val="24"/>
                <w:szCs w:val="24"/>
              </w:rPr>
              <w:t>3.5.2.</w:t>
            </w:r>
            <w:r w:rsidRPr="001A09B4">
              <w:rPr>
                <w:rFonts w:ascii="Times New Roman" w:eastAsiaTheme="minorEastAsia" w:hAnsi="Times New Roman" w:cs="Times New Roman"/>
                <w:noProof/>
                <w:sz w:val="24"/>
                <w:szCs w:val="24"/>
                <w:lang w:eastAsia="pt-PT"/>
              </w:rPr>
              <w:tab/>
            </w:r>
            <w:r w:rsidRPr="001A09B4">
              <w:rPr>
                <w:rStyle w:val="Hiperligao"/>
                <w:rFonts w:ascii="Times New Roman" w:hAnsi="Times New Roman" w:cs="Times New Roman"/>
                <w:noProof/>
                <w:sz w:val="24"/>
                <w:szCs w:val="24"/>
              </w:rPr>
              <w:t>Descrição dos principais casos de uso do sistema</w:t>
            </w:r>
            <w:r w:rsidRPr="001A09B4">
              <w:rPr>
                <w:rFonts w:ascii="Times New Roman" w:hAnsi="Times New Roman" w:cs="Times New Roman"/>
                <w:noProof/>
                <w:webHidden/>
                <w:sz w:val="24"/>
                <w:szCs w:val="24"/>
              </w:rPr>
              <w:tab/>
            </w:r>
            <w:r w:rsidRPr="001A09B4">
              <w:rPr>
                <w:rFonts w:ascii="Times New Roman" w:hAnsi="Times New Roman" w:cs="Times New Roman"/>
                <w:noProof/>
                <w:webHidden/>
                <w:sz w:val="24"/>
                <w:szCs w:val="24"/>
              </w:rPr>
              <w:fldChar w:fldCharType="begin"/>
            </w:r>
            <w:r w:rsidRPr="001A09B4">
              <w:rPr>
                <w:rFonts w:ascii="Times New Roman" w:hAnsi="Times New Roman" w:cs="Times New Roman"/>
                <w:noProof/>
                <w:webHidden/>
                <w:sz w:val="24"/>
                <w:szCs w:val="24"/>
              </w:rPr>
              <w:instrText xml:space="preserve"> PAGEREF _Toc526105260 \h </w:instrText>
            </w:r>
            <w:r w:rsidRPr="001A09B4">
              <w:rPr>
                <w:rFonts w:ascii="Times New Roman" w:hAnsi="Times New Roman" w:cs="Times New Roman"/>
                <w:noProof/>
                <w:webHidden/>
                <w:sz w:val="24"/>
                <w:szCs w:val="24"/>
              </w:rPr>
            </w:r>
            <w:r w:rsidRPr="001A09B4">
              <w:rPr>
                <w:rFonts w:ascii="Times New Roman" w:hAnsi="Times New Roman" w:cs="Times New Roman"/>
                <w:noProof/>
                <w:webHidden/>
                <w:sz w:val="24"/>
                <w:szCs w:val="24"/>
              </w:rPr>
              <w:fldChar w:fldCharType="separate"/>
            </w:r>
            <w:r w:rsidRPr="001A09B4">
              <w:rPr>
                <w:rFonts w:ascii="Times New Roman" w:hAnsi="Times New Roman" w:cs="Times New Roman"/>
                <w:noProof/>
                <w:webHidden/>
                <w:sz w:val="24"/>
                <w:szCs w:val="24"/>
              </w:rPr>
              <w:t>31</w:t>
            </w:r>
            <w:r w:rsidRPr="001A09B4">
              <w:rPr>
                <w:rFonts w:ascii="Times New Roman" w:hAnsi="Times New Roman" w:cs="Times New Roman"/>
                <w:noProof/>
                <w:webHidden/>
                <w:sz w:val="24"/>
                <w:szCs w:val="24"/>
              </w:rPr>
              <w:fldChar w:fldCharType="end"/>
            </w:r>
          </w:hyperlink>
        </w:p>
        <w:p w:rsidR="001A09B4" w:rsidRPr="001A09B4" w:rsidRDefault="001A09B4">
          <w:pPr>
            <w:pStyle w:val="ndice3"/>
            <w:tabs>
              <w:tab w:val="left" w:pos="1540"/>
              <w:tab w:val="right" w:leader="dot" w:pos="9061"/>
            </w:tabs>
            <w:rPr>
              <w:rFonts w:ascii="Times New Roman" w:eastAsiaTheme="minorEastAsia" w:hAnsi="Times New Roman" w:cs="Times New Roman"/>
              <w:noProof/>
              <w:sz w:val="24"/>
              <w:szCs w:val="24"/>
              <w:lang w:eastAsia="pt-PT"/>
            </w:rPr>
          </w:pPr>
          <w:hyperlink w:anchor="_Toc526105261" w:history="1">
            <w:r w:rsidRPr="001A09B4">
              <w:rPr>
                <w:rStyle w:val="Hiperligao"/>
                <w:rFonts w:ascii="Times New Roman" w:hAnsi="Times New Roman" w:cs="Times New Roman"/>
                <w:noProof/>
                <w:sz w:val="24"/>
                <w:szCs w:val="24"/>
              </w:rPr>
              <w:t>3.5.2.1.</w:t>
            </w:r>
            <w:r w:rsidRPr="001A09B4">
              <w:rPr>
                <w:rFonts w:ascii="Times New Roman" w:eastAsiaTheme="minorEastAsia" w:hAnsi="Times New Roman" w:cs="Times New Roman"/>
                <w:noProof/>
                <w:sz w:val="24"/>
                <w:szCs w:val="24"/>
                <w:lang w:eastAsia="pt-PT"/>
              </w:rPr>
              <w:tab/>
            </w:r>
            <w:r w:rsidRPr="001A09B4">
              <w:rPr>
                <w:rStyle w:val="Hiperligao"/>
                <w:rFonts w:ascii="Times New Roman" w:hAnsi="Times New Roman" w:cs="Times New Roman"/>
                <w:noProof/>
                <w:sz w:val="24"/>
                <w:szCs w:val="24"/>
              </w:rPr>
              <w:t>Matriz de Rastreabilidade de Requisitos</w:t>
            </w:r>
            <w:r w:rsidRPr="001A09B4">
              <w:rPr>
                <w:rFonts w:ascii="Times New Roman" w:hAnsi="Times New Roman" w:cs="Times New Roman"/>
                <w:noProof/>
                <w:webHidden/>
                <w:sz w:val="24"/>
                <w:szCs w:val="24"/>
              </w:rPr>
              <w:tab/>
            </w:r>
            <w:r w:rsidRPr="001A09B4">
              <w:rPr>
                <w:rFonts w:ascii="Times New Roman" w:hAnsi="Times New Roman" w:cs="Times New Roman"/>
                <w:noProof/>
                <w:webHidden/>
                <w:sz w:val="24"/>
                <w:szCs w:val="24"/>
              </w:rPr>
              <w:fldChar w:fldCharType="begin"/>
            </w:r>
            <w:r w:rsidRPr="001A09B4">
              <w:rPr>
                <w:rFonts w:ascii="Times New Roman" w:hAnsi="Times New Roman" w:cs="Times New Roman"/>
                <w:noProof/>
                <w:webHidden/>
                <w:sz w:val="24"/>
                <w:szCs w:val="24"/>
              </w:rPr>
              <w:instrText xml:space="preserve"> PAGEREF _Toc526105261 \h </w:instrText>
            </w:r>
            <w:r w:rsidRPr="001A09B4">
              <w:rPr>
                <w:rFonts w:ascii="Times New Roman" w:hAnsi="Times New Roman" w:cs="Times New Roman"/>
                <w:noProof/>
                <w:webHidden/>
                <w:sz w:val="24"/>
                <w:szCs w:val="24"/>
              </w:rPr>
            </w:r>
            <w:r w:rsidRPr="001A09B4">
              <w:rPr>
                <w:rFonts w:ascii="Times New Roman" w:hAnsi="Times New Roman" w:cs="Times New Roman"/>
                <w:noProof/>
                <w:webHidden/>
                <w:sz w:val="24"/>
                <w:szCs w:val="24"/>
              </w:rPr>
              <w:fldChar w:fldCharType="separate"/>
            </w:r>
            <w:r w:rsidRPr="001A09B4">
              <w:rPr>
                <w:rFonts w:ascii="Times New Roman" w:hAnsi="Times New Roman" w:cs="Times New Roman"/>
                <w:noProof/>
                <w:webHidden/>
                <w:sz w:val="24"/>
                <w:szCs w:val="24"/>
              </w:rPr>
              <w:t>35</w:t>
            </w:r>
            <w:r w:rsidRPr="001A09B4">
              <w:rPr>
                <w:rFonts w:ascii="Times New Roman" w:hAnsi="Times New Roman" w:cs="Times New Roman"/>
                <w:noProof/>
                <w:webHidden/>
                <w:sz w:val="24"/>
                <w:szCs w:val="24"/>
              </w:rPr>
              <w:fldChar w:fldCharType="end"/>
            </w:r>
          </w:hyperlink>
        </w:p>
        <w:p w:rsidR="001A09B4" w:rsidRPr="001A09B4" w:rsidRDefault="001A09B4">
          <w:pPr>
            <w:pStyle w:val="ndice3"/>
            <w:tabs>
              <w:tab w:val="left" w:pos="1320"/>
              <w:tab w:val="right" w:leader="dot" w:pos="9061"/>
            </w:tabs>
            <w:rPr>
              <w:rFonts w:ascii="Times New Roman" w:eastAsiaTheme="minorEastAsia" w:hAnsi="Times New Roman" w:cs="Times New Roman"/>
              <w:noProof/>
              <w:sz w:val="24"/>
              <w:szCs w:val="24"/>
              <w:lang w:eastAsia="pt-PT"/>
            </w:rPr>
          </w:pPr>
          <w:hyperlink w:anchor="_Toc526105262" w:history="1">
            <w:r w:rsidRPr="001A09B4">
              <w:rPr>
                <w:rStyle w:val="Hiperligao"/>
                <w:rFonts w:ascii="Times New Roman" w:hAnsi="Times New Roman" w:cs="Times New Roman"/>
                <w:noProof/>
                <w:sz w:val="24"/>
                <w:szCs w:val="24"/>
              </w:rPr>
              <w:t>3.5.3.</w:t>
            </w:r>
            <w:r w:rsidRPr="001A09B4">
              <w:rPr>
                <w:rFonts w:ascii="Times New Roman" w:eastAsiaTheme="minorEastAsia" w:hAnsi="Times New Roman" w:cs="Times New Roman"/>
                <w:noProof/>
                <w:sz w:val="24"/>
                <w:szCs w:val="24"/>
                <w:lang w:eastAsia="pt-PT"/>
              </w:rPr>
              <w:tab/>
            </w:r>
            <w:r w:rsidRPr="001A09B4">
              <w:rPr>
                <w:rStyle w:val="Hiperligao"/>
                <w:rFonts w:ascii="Times New Roman" w:hAnsi="Times New Roman" w:cs="Times New Roman"/>
                <w:noProof/>
                <w:sz w:val="24"/>
                <w:szCs w:val="24"/>
              </w:rPr>
              <w:t>Diagramas de Actividade</w:t>
            </w:r>
            <w:r w:rsidRPr="001A09B4">
              <w:rPr>
                <w:rFonts w:ascii="Times New Roman" w:hAnsi="Times New Roman" w:cs="Times New Roman"/>
                <w:noProof/>
                <w:webHidden/>
                <w:sz w:val="24"/>
                <w:szCs w:val="24"/>
              </w:rPr>
              <w:tab/>
            </w:r>
            <w:r w:rsidRPr="001A09B4">
              <w:rPr>
                <w:rFonts w:ascii="Times New Roman" w:hAnsi="Times New Roman" w:cs="Times New Roman"/>
                <w:noProof/>
                <w:webHidden/>
                <w:sz w:val="24"/>
                <w:szCs w:val="24"/>
              </w:rPr>
              <w:fldChar w:fldCharType="begin"/>
            </w:r>
            <w:r w:rsidRPr="001A09B4">
              <w:rPr>
                <w:rFonts w:ascii="Times New Roman" w:hAnsi="Times New Roman" w:cs="Times New Roman"/>
                <w:noProof/>
                <w:webHidden/>
                <w:sz w:val="24"/>
                <w:szCs w:val="24"/>
              </w:rPr>
              <w:instrText xml:space="preserve"> PAGEREF _Toc526105262 \h </w:instrText>
            </w:r>
            <w:r w:rsidRPr="001A09B4">
              <w:rPr>
                <w:rFonts w:ascii="Times New Roman" w:hAnsi="Times New Roman" w:cs="Times New Roman"/>
                <w:noProof/>
                <w:webHidden/>
                <w:sz w:val="24"/>
                <w:szCs w:val="24"/>
              </w:rPr>
            </w:r>
            <w:r w:rsidRPr="001A09B4">
              <w:rPr>
                <w:rFonts w:ascii="Times New Roman" w:hAnsi="Times New Roman" w:cs="Times New Roman"/>
                <w:noProof/>
                <w:webHidden/>
                <w:sz w:val="24"/>
                <w:szCs w:val="24"/>
              </w:rPr>
              <w:fldChar w:fldCharType="separate"/>
            </w:r>
            <w:r w:rsidRPr="001A09B4">
              <w:rPr>
                <w:rFonts w:ascii="Times New Roman" w:hAnsi="Times New Roman" w:cs="Times New Roman"/>
                <w:noProof/>
                <w:webHidden/>
                <w:sz w:val="24"/>
                <w:szCs w:val="24"/>
              </w:rPr>
              <w:t>36</w:t>
            </w:r>
            <w:r w:rsidRPr="001A09B4">
              <w:rPr>
                <w:rFonts w:ascii="Times New Roman" w:hAnsi="Times New Roman" w:cs="Times New Roman"/>
                <w:noProof/>
                <w:webHidden/>
                <w:sz w:val="24"/>
                <w:szCs w:val="24"/>
              </w:rPr>
              <w:fldChar w:fldCharType="end"/>
            </w:r>
          </w:hyperlink>
        </w:p>
        <w:p w:rsidR="001A09B4" w:rsidRPr="001A09B4" w:rsidRDefault="001A09B4">
          <w:pPr>
            <w:pStyle w:val="ndice3"/>
            <w:tabs>
              <w:tab w:val="left" w:pos="1320"/>
              <w:tab w:val="right" w:leader="dot" w:pos="9061"/>
            </w:tabs>
            <w:rPr>
              <w:rFonts w:ascii="Times New Roman" w:eastAsiaTheme="minorEastAsia" w:hAnsi="Times New Roman" w:cs="Times New Roman"/>
              <w:noProof/>
              <w:sz w:val="24"/>
              <w:szCs w:val="24"/>
              <w:lang w:eastAsia="pt-PT"/>
            </w:rPr>
          </w:pPr>
          <w:hyperlink w:anchor="_Toc526105263" w:history="1">
            <w:r w:rsidRPr="001A09B4">
              <w:rPr>
                <w:rStyle w:val="Hiperligao"/>
                <w:rFonts w:ascii="Times New Roman" w:hAnsi="Times New Roman" w:cs="Times New Roman"/>
                <w:noProof/>
                <w:sz w:val="24"/>
                <w:szCs w:val="24"/>
              </w:rPr>
              <w:t>3.5.4.</w:t>
            </w:r>
            <w:r w:rsidRPr="001A09B4">
              <w:rPr>
                <w:rFonts w:ascii="Times New Roman" w:eastAsiaTheme="minorEastAsia" w:hAnsi="Times New Roman" w:cs="Times New Roman"/>
                <w:noProof/>
                <w:sz w:val="24"/>
                <w:szCs w:val="24"/>
                <w:lang w:eastAsia="pt-PT"/>
              </w:rPr>
              <w:tab/>
            </w:r>
            <w:r w:rsidRPr="001A09B4">
              <w:rPr>
                <w:rStyle w:val="Hiperligao"/>
                <w:rFonts w:ascii="Times New Roman" w:hAnsi="Times New Roman" w:cs="Times New Roman"/>
                <w:noProof/>
                <w:sz w:val="24"/>
                <w:szCs w:val="24"/>
              </w:rPr>
              <w:t>Diagramas de sequência</w:t>
            </w:r>
            <w:r w:rsidRPr="001A09B4">
              <w:rPr>
                <w:rFonts w:ascii="Times New Roman" w:hAnsi="Times New Roman" w:cs="Times New Roman"/>
                <w:noProof/>
                <w:webHidden/>
                <w:sz w:val="24"/>
                <w:szCs w:val="24"/>
              </w:rPr>
              <w:tab/>
            </w:r>
            <w:r w:rsidRPr="001A09B4">
              <w:rPr>
                <w:rFonts w:ascii="Times New Roman" w:hAnsi="Times New Roman" w:cs="Times New Roman"/>
                <w:noProof/>
                <w:webHidden/>
                <w:sz w:val="24"/>
                <w:szCs w:val="24"/>
              </w:rPr>
              <w:fldChar w:fldCharType="begin"/>
            </w:r>
            <w:r w:rsidRPr="001A09B4">
              <w:rPr>
                <w:rFonts w:ascii="Times New Roman" w:hAnsi="Times New Roman" w:cs="Times New Roman"/>
                <w:noProof/>
                <w:webHidden/>
                <w:sz w:val="24"/>
                <w:szCs w:val="24"/>
              </w:rPr>
              <w:instrText xml:space="preserve"> PAGEREF _Toc526105263 \h </w:instrText>
            </w:r>
            <w:r w:rsidRPr="001A09B4">
              <w:rPr>
                <w:rFonts w:ascii="Times New Roman" w:hAnsi="Times New Roman" w:cs="Times New Roman"/>
                <w:noProof/>
                <w:webHidden/>
                <w:sz w:val="24"/>
                <w:szCs w:val="24"/>
              </w:rPr>
            </w:r>
            <w:r w:rsidRPr="001A09B4">
              <w:rPr>
                <w:rFonts w:ascii="Times New Roman" w:hAnsi="Times New Roman" w:cs="Times New Roman"/>
                <w:noProof/>
                <w:webHidden/>
                <w:sz w:val="24"/>
                <w:szCs w:val="24"/>
              </w:rPr>
              <w:fldChar w:fldCharType="separate"/>
            </w:r>
            <w:r w:rsidRPr="001A09B4">
              <w:rPr>
                <w:rFonts w:ascii="Times New Roman" w:hAnsi="Times New Roman" w:cs="Times New Roman"/>
                <w:noProof/>
                <w:webHidden/>
                <w:sz w:val="24"/>
                <w:szCs w:val="24"/>
              </w:rPr>
              <w:t>39</w:t>
            </w:r>
            <w:r w:rsidRPr="001A09B4">
              <w:rPr>
                <w:rFonts w:ascii="Times New Roman" w:hAnsi="Times New Roman" w:cs="Times New Roman"/>
                <w:noProof/>
                <w:webHidden/>
                <w:sz w:val="24"/>
                <w:szCs w:val="24"/>
              </w:rPr>
              <w:fldChar w:fldCharType="end"/>
            </w:r>
          </w:hyperlink>
        </w:p>
        <w:p w:rsidR="001A09B4" w:rsidRPr="001A09B4" w:rsidRDefault="001A09B4">
          <w:pPr>
            <w:pStyle w:val="ndice3"/>
            <w:tabs>
              <w:tab w:val="left" w:pos="1320"/>
              <w:tab w:val="right" w:leader="dot" w:pos="9061"/>
            </w:tabs>
            <w:rPr>
              <w:rFonts w:ascii="Times New Roman" w:eastAsiaTheme="minorEastAsia" w:hAnsi="Times New Roman" w:cs="Times New Roman"/>
              <w:noProof/>
              <w:sz w:val="24"/>
              <w:szCs w:val="24"/>
              <w:lang w:eastAsia="pt-PT"/>
            </w:rPr>
          </w:pPr>
          <w:hyperlink w:anchor="_Toc526105264" w:history="1">
            <w:r w:rsidRPr="001A09B4">
              <w:rPr>
                <w:rStyle w:val="Hiperligao"/>
                <w:rFonts w:ascii="Times New Roman" w:hAnsi="Times New Roman" w:cs="Times New Roman"/>
                <w:noProof/>
                <w:sz w:val="24"/>
                <w:szCs w:val="24"/>
              </w:rPr>
              <w:t>3.5.5.</w:t>
            </w:r>
            <w:r w:rsidRPr="001A09B4">
              <w:rPr>
                <w:rFonts w:ascii="Times New Roman" w:eastAsiaTheme="minorEastAsia" w:hAnsi="Times New Roman" w:cs="Times New Roman"/>
                <w:noProof/>
                <w:sz w:val="24"/>
                <w:szCs w:val="24"/>
                <w:lang w:eastAsia="pt-PT"/>
              </w:rPr>
              <w:tab/>
            </w:r>
            <w:r w:rsidRPr="001A09B4">
              <w:rPr>
                <w:rStyle w:val="Hiperligao"/>
                <w:rFonts w:ascii="Times New Roman" w:hAnsi="Times New Roman" w:cs="Times New Roman"/>
                <w:noProof/>
                <w:sz w:val="24"/>
                <w:szCs w:val="24"/>
              </w:rPr>
              <w:t>Diagrama de classe</w:t>
            </w:r>
            <w:r w:rsidRPr="001A09B4">
              <w:rPr>
                <w:rFonts w:ascii="Times New Roman" w:hAnsi="Times New Roman" w:cs="Times New Roman"/>
                <w:noProof/>
                <w:webHidden/>
                <w:sz w:val="24"/>
                <w:szCs w:val="24"/>
              </w:rPr>
              <w:tab/>
            </w:r>
            <w:r w:rsidRPr="001A09B4">
              <w:rPr>
                <w:rFonts w:ascii="Times New Roman" w:hAnsi="Times New Roman" w:cs="Times New Roman"/>
                <w:noProof/>
                <w:webHidden/>
                <w:sz w:val="24"/>
                <w:szCs w:val="24"/>
              </w:rPr>
              <w:fldChar w:fldCharType="begin"/>
            </w:r>
            <w:r w:rsidRPr="001A09B4">
              <w:rPr>
                <w:rFonts w:ascii="Times New Roman" w:hAnsi="Times New Roman" w:cs="Times New Roman"/>
                <w:noProof/>
                <w:webHidden/>
                <w:sz w:val="24"/>
                <w:szCs w:val="24"/>
              </w:rPr>
              <w:instrText xml:space="preserve"> PAGEREF _Toc526105264 \h </w:instrText>
            </w:r>
            <w:r w:rsidRPr="001A09B4">
              <w:rPr>
                <w:rFonts w:ascii="Times New Roman" w:hAnsi="Times New Roman" w:cs="Times New Roman"/>
                <w:noProof/>
                <w:webHidden/>
                <w:sz w:val="24"/>
                <w:szCs w:val="24"/>
              </w:rPr>
            </w:r>
            <w:r w:rsidRPr="001A09B4">
              <w:rPr>
                <w:rFonts w:ascii="Times New Roman" w:hAnsi="Times New Roman" w:cs="Times New Roman"/>
                <w:noProof/>
                <w:webHidden/>
                <w:sz w:val="24"/>
                <w:szCs w:val="24"/>
              </w:rPr>
              <w:fldChar w:fldCharType="separate"/>
            </w:r>
            <w:r w:rsidRPr="001A09B4">
              <w:rPr>
                <w:rFonts w:ascii="Times New Roman" w:hAnsi="Times New Roman" w:cs="Times New Roman"/>
                <w:noProof/>
                <w:webHidden/>
                <w:sz w:val="24"/>
                <w:szCs w:val="24"/>
              </w:rPr>
              <w:t>41</w:t>
            </w:r>
            <w:r w:rsidRPr="001A09B4">
              <w:rPr>
                <w:rFonts w:ascii="Times New Roman" w:hAnsi="Times New Roman" w:cs="Times New Roman"/>
                <w:noProof/>
                <w:webHidden/>
                <w:sz w:val="24"/>
                <w:szCs w:val="24"/>
              </w:rPr>
              <w:fldChar w:fldCharType="end"/>
            </w:r>
          </w:hyperlink>
        </w:p>
        <w:p w:rsidR="001A09B4" w:rsidRPr="001A09B4" w:rsidRDefault="001A09B4">
          <w:pPr>
            <w:pStyle w:val="ndice3"/>
            <w:tabs>
              <w:tab w:val="right" w:leader="dot" w:pos="9061"/>
            </w:tabs>
            <w:rPr>
              <w:rFonts w:ascii="Times New Roman" w:eastAsiaTheme="minorEastAsia" w:hAnsi="Times New Roman" w:cs="Times New Roman"/>
              <w:noProof/>
              <w:sz w:val="24"/>
              <w:szCs w:val="24"/>
              <w:lang w:eastAsia="pt-PT"/>
            </w:rPr>
          </w:pPr>
          <w:hyperlink w:anchor="_Toc526105265" w:history="1">
            <w:r w:rsidRPr="001A09B4">
              <w:rPr>
                <w:rStyle w:val="Hiperligao"/>
                <w:rFonts w:ascii="Times New Roman" w:hAnsi="Times New Roman" w:cs="Times New Roman"/>
                <w:noProof/>
                <w:sz w:val="24"/>
                <w:szCs w:val="24"/>
              </w:rPr>
              <w:t>3.5.1 Diagrama de Instalação</w:t>
            </w:r>
            <w:r w:rsidRPr="001A09B4">
              <w:rPr>
                <w:rFonts w:ascii="Times New Roman" w:hAnsi="Times New Roman" w:cs="Times New Roman"/>
                <w:noProof/>
                <w:webHidden/>
                <w:sz w:val="24"/>
                <w:szCs w:val="24"/>
              </w:rPr>
              <w:tab/>
            </w:r>
            <w:r w:rsidRPr="001A09B4">
              <w:rPr>
                <w:rFonts w:ascii="Times New Roman" w:hAnsi="Times New Roman" w:cs="Times New Roman"/>
                <w:noProof/>
                <w:webHidden/>
                <w:sz w:val="24"/>
                <w:szCs w:val="24"/>
              </w:rPr>
              <w:fldChar w:fldCharType="begin"/>
            </w:r>
            <w:r w:rsidRPr="001A09B4">
              <w:rPr>
                <w:rFonts w:ascii="Times New Roman" w:hAnsi="Times New Roman" w:cs="Times New Roman"/>
                <w:noProof/>
                <w:webHidden/>
                <w:sz w:val="24"/>
                <w:szCs w:val="24"/>
              </w:rPr>
              <w:instrText xml:space="preserve"> PAGEREF _Toc526105265 \h </w:instrText>
            </w:r>
            <w:r w:rsidRPr="001A09B4">
              <w:rPr>
                <w:rFonts w:ascii="Times New Roman" w:hAnsi="Times New Roman" w:cs="Times New Roman"/>
                <w:noProof/>
                <w:webHidden/>
                <w:sz w:val="24"/>
                <w:szCs w:val="24"/>
              </w:rPr>
            </w:r>
            <w:r w:rsidRPr="001A09B4">
              <w:rPr>
                <w:rFonts w:ascii="Times New Roman" w:hAnsi="Times New Roman" w:cs="Times New Roman"/>
                <w:noProof/>
                <w:webHidden/>
                <w:sz w:val="24"/>
                <w:szCs w:val="24"/>
              </w:rPr>
              <w:fldChar w:fldCharType="separate"/>
            </w:r>
            <w:r w:rsidRPr="001A09B4">
              <w:rPr>
                <w:rFonts w:ascii="Times New Roman" w:hAnsi="Times New Roman" w:cs="Times New Roman"/>
                <w:noProof/>
                <w:webHidden/>
                <w:sz w:val="24"/>
                <w:szCs w:val="24"/>
              </w:rPr>
              <w:t>41</w:t>
            </w:r>
            <w:r w:rsidRPr="001A09B4">
              <w:rPr>
                <w:rFonts w:ascii="Times New Roman" w:hAnsi="Times New Roman" w:cs="Times New Roman"/>
                <w:noProof/>
                <w:webHidden/>
                <w:sz w:val="24"/>
                <w:szCs w:val="24"/>
              </w:rPr>
              <w:fldChar w:fldCharType="end"/>
            </w:r>
          </w:hyperlink>
        </w:p>
        <w:p w:rsidR="001A09B4" w:rsidRPr="001A09B4" w:rsidRDefault="001A09B4">
          <w:pPr>
            <w:pStyle w:val="ndice2"/>
            <w:tabs>
              <w:tab w:val="left" w:pos="880"/>
              <w:tab w:val="right" w:leader="dot" w:pos="9061"/>
            </w:tabs>
            <w:rPr>
              <w:rFonts w:ascii="Times New Roman" w:eastAsiaTheme="minorEastAsia" w:hAnsi="Times New Roman" w:cs="Times New Roman"/>
              <w:noProof/>
              <w:sz w:val="24"/>
              <w:szCs w:val="24"/>
              <w:lang w:eastAsia="pt-PT"/>
            </w:rPr>
          </w:pPr>
          <w:hyperlink w:anchor="_Toc526105266" w:history="1">
            <w:r w:rsidRPr="001A09B4">
              <w:rPr>
                <w:rStyle w:val="Hiperligao"/>
                <w:rFonts w:ascii="Times New Roman" w:hAnsi="Times New Roman" w:cs="Times New Roman"/>
                <w:b/>
                <w:noProof/>
                <w:sz w:val="24"/>
                <w:szCs w:val="24"/>
              </w:rPr>
              <w:t>3.6.</w:t>
            </w:r>
            <w:r w:rsidRPr="001A09B4">
              <w:rPr>
                <w:rFonts w:ascii="Times New Roman" w:eastAsiaTheme="minorEastAsia" w:hAnsi="Times New Roman" w:cs="Times New Roman"/>
                <w:noProof/>
                <w:sz w:val="24"/>
                <w:szCs w:val="24"/>
                <w:lang w:eastAsia="pt-PT"/>
              </w:rPr>
              <w:tab/>
            </w:r>
            <w:r w:rsidRPr="001A09B4">
              <w:rPr>
                <w:rStyle w:val="Hiperligao"/>
                <w:rFonts w:ascii="Times New Roman" w:hAnsi="Times New Roman" w:cs="Times New Roman"/>
                <w:b/>
                <w:noProof/>
                <w:sz w:val="24"/>
                <w:szCs w:val="24"/>
              </w:rPr>
              <w:t>Modelo entidade-relacionamento</w:t>
            </w:r>
            <w:r w:rsidRPr="001A09B4">
              <w:rPr>
                <w:rFonts w:ascii="Times New Roman" w:hAnsi="Times New Roman" w:cs="Times New Roman"/>
                <w:noProof/>
                <w:webHidden/>
                <w:sz w:val="24"/>
                <w:szCs w:val="24"/>
              </w:rPr>
              <w:tab/>
            </w:r>
            <w:r w:rsidRPr="001A09B4">
              <w:rPr>
                <w:rFonts w:ascii="Times New Roman" w:hAnsi="Times New Roman" w:cs="Times New Roman"/>
                <w:noProof/>
                <w:webHidden/>
                <w:sz w:val="24"/>
                <w:szCs w:val="24"/>
              </w:rPr>
              <w:fldChar w:fldCharType="begin"/>
            </w:r>
            <w:r w:rsidRPr="001A09B4">
              <w:rPr>
                <w:rFonts w:ascii="Times New Roman" w:hAnsi="Times New Roman" w:cs="Times New Roman"/>
                <w:noProof/>
                <w:webHidden/>
                <w:sz w:val="24"/>
                <w:szCs w:val="24"/>
              </w:rPr>
              <w:instrText xml:space="preserve"> PAGEREF _Toc526105266 \h </w:instrText>
            </w:r>
            <w:r w:rsidRPr="001A09B4">
              <w:rPr>
                <w:rFonts w:ascii="Times New Roman" w:hAnsi="Times New Roman" w:cs="Times New Roman"/>
                <w:noProof/>
                <w:webHidden/>
                <w:sz w:val="24"/>
                <w:szCs w:val="24"/>
              </w:rPr>
            </w:r>
            <w:r w:rsidRPr="001A09B4">
              <w:rPr>
                <w:rFonts w:ascii="Times New Roman" w:hAnsi="Times New Roman" w:cs="Times New Roman"/>
                <w:noProof/>
                <w:webHidden/>
                <w:sz w:val="24"/>
                <w:szCs w:val="24"/>
              </w:rPr>
              <w:fldChar w:fldCharType="separate"/>
            </w:r>
            <w:r w:rsidRPr="001A09B4">
              <w:rPr>
                <w:rFonts w:ascii="Times New Roman" w:hAnsi="Times New Roman" w:cs="Times New Roman"/>
                <w:noProof/>
                <w:webHidden/>
                <w:sz w:val="24"/>
                <w:szCs w:val="24"/>
              </w:rPr>
              <w:t>42</w:t>
            </w:r>
            <w:r w:rsidRPr="001A09B4">
              <w:rPr>
                <w:rFonts w:ascii="Times New Roman" w:hAnsi="Times New Roman" w:cs="Times New Roman"/>
                <w:noProof/>
                <w:webHidden/>
                <w:sz w:val="24"/>
                <w:szCs w:val="24"/>
              </w:rPr>
              <w:fldChar w:fldCharType="end"/>
            </w:r>
          </w:hyperlink>
        </w:p>
        <w:p w:rsidR="001A09B4" w:rsidRPr="001A09B4" w:rsidRDefault="001A09B4">
          <w:pPr>
            <w:pStyle w:val="ndice3"/>
            <w:tabs>
              <w:tab w:val="left" w:pos="1320"/>
              <w:tab w:val="right" w:leader="dot" w:pos="9061"/>
            </w:tabs>
            <w:rPr>
              <w:rFonts w:ascii="Times New Roman" w:eastAsiaTheme="minorEastAsia" w:hAnsi="Times New Roman" w:cs="Times New Roman"/>
              <w:noProof/>
              <w:sz w:val="24"/>
              <w:szCs w:val="24"/>
              <w:lang w:eastAsia="pt-PT"/>
            </w:rPr>
          </w:pPr>
          <w:hyperlink w:anchor="_Toc526105267" w:history="1">
            <w:r w:rsidRPr="001A09B4">
              <w:rPr>
                <w:rStyle w:val="Hiperligao"/>
                <w:rFonts w:ascii="Times New Roman" w:hAnsi="Times New Roman" w:cs="Times New Roman"/>
                <w:noProof/>
                <w:sz w:val="24"/>
                <w:szCs w:val="24"/>
              </w:rPr>
              <w:t>3.6.1.</w:t>
            </w:r>
            <w:r w:rsidRPr="001A09B4">
              <w:rPr>
                <w:rFonts w:ascii="Times New Roman" w:eastAsiaTheme="minorEastAsia" w:hAnsi="Times New Roman" w:cs="Times New Roman"/>
                <w:noProof/>
                <w:sz w:val="24"/>
                <w:szCs w:val="24"/>
                <w:lang w:eastAsia="pt-PT"/>
              </w:rPr>
              <w:tab/>
            </w:r>
            <w:r w:rsidRPr="001A09B4">
              <w:rPr>
                <w:rStyle w:val="Hiperligao"/>
                <w:rFonts w:ascii="Times New Roman" w:hAnsi="Times New Roman" w:cs="Times New Roman"/>
                <w:noProof/>
                <w:sz w:val="24"/>
                <w:szCs w:val="24"/>
              </w:rPr>
              <w:t>Modelo lógico</w:t>
            </w:r>
            <w:r w:rsidRPr="001A09B4">
              <w:rPr>
                <w:rFonts w:ascii="Times New Roman" w:hAnsi="Times New Roman" w:cs="Times New Roman"/>
                <w:noProof/>
                <w:webHidden/>
                <w:sz w:val="24"/>
                <w:szCs w:val="24"/>
              </w:rPr>
              <w:tab/>
            </w:r>
            <w:r w:rsidRPr="001A09B4">
              <w:rPr>
                <w:rFonts w:ascii="Times New Roman" w:hAnsi="Times New Roman" w:cs="Times New Roman"/>
                <w:noProof/>
                <w:webHidden/>
                <w:sz w:val="24"/>
                <w:szCs w:val="24"/>
              </w:rPr>
              <w:fldChar w:fldCharType="begin"/>
            </w:r>
            <w:r w:rsidRPr="001A09B4">
              <w:rPr>
                <w:rFonts w:ascii="Times New Roman" w:hAnsi="Times New Roman" w:cs="Times New Roman"/>
                <w:noProof/>
                <w:webHidden/>
                <w:sz w:val="24"/>
                <w:szCs w:val="24"/>
              </w:rPr>
              <w:instrText xml:space="preserve"> PAGEREF _Toc526105267 \h </w:instrText>
            </w:r>
            <w:r w:rsidRPr="001A09B4">
              <w:rPr>
                <w:rFonts w:ascii="Times New Roman" w:hAnsi="Times New Roman" w:cs="Times New Roman"/>
                <w:noProof/>
                <w:webHidden/>
                <w:sz w:val="24"/>
                <w:szCs w:val="24"/>
              </w:rPr>
            </w:r>
            <w:r w:rsidRPr="001A09B4">
              <w:rPr>
                <w:rFonts w:ascii="Times New Roman" w:hAnsi="Times New Roman" w:cs="Times New Roman"/>
                <w:noProof/>
                <w:webHidden/>
                <w:sz w:val="24"/>
                <w:szCs w:val="24"/>
              </w:rPr>
              <w:fldChar w:fldCharType="separate"/>
            </w:r>
            <w:r w:rsidRPr="001A09B4">
              <w:rPr>
                <w:rFonts w:ascii="Times New Roman" w:hAnsi="Times New Roman" w:cs="Times New Roman"/>
                <w:noProof/>
                <w:webHidden/>
                <w:sz w:val="24"/>
                <w:szCs w:val="24"/>
              </w:rPr>
              <w:t>43</w:t>
            </w:r>
            <w:r w:rsidRPr="001A09B4">
              <w:rPr>
                <w:rFonts w:ascii="Times New Roman" w:hAnsi="Times New Roman" w:cs="Times New Roman"/>
                <w:noProof/>
                <w:webHidden/>
                <w:sz w:val="24"/>
                <w:szCs w:val="24"/>
              </w:rPr>
              <w:fldChar w:fldCharType="end"/>
            </w:r>
          </w:hyperlink>
        </w:p>
        <w:p w:rsidR="001A09B4" w:rsidRPr="001A09B4" w:rsidRDefault="001A09B4">
          <w:pPr>
            <w:pStyle w:val="ndice3"/>
            <w:tabs>
              <w:tab w:val="right" w:leader="dot" w:pos="9061"/>
            </w:tabs>
            <w:rPr>
              <w:rFonts w:ascii="Times New Roman" w:eastAsiaTheme="minorEastAsia" w:hAnsi="Times New Roman" w:cs="Times New Roman"/>
              <w:noProof/>
              <w:sz w:val="24"/>
              <w:szCs w:val="24"/>
              <w:lang w:eastAsia="pt-PT"/>
            </w:rPr>
          </w:pPr>
          <w:hyperlink w:anchor="_Toc526105268" w:history="1">
            <w:r w:rsidRPr="001A09B4">
              <w:rPr>
                <w:rStyle w:val="Hiperligao"/>
                <w:rFonts w:ascii="Times New Roman" w:hAnsi="Times New Roman" w:cs="Times New Roman"/>
                <w:noProof/>
                <w:sz w:val="24"/>
                <w:szCs w:val="24"/>
                <w:lang w:eastAsia="pt-PT"/>
              </w:rPr>
              <w:t>3.6.2 Dicionário de dados</w:t>
            </w:r>
            <w:r w:rsidRPr="001A09B4">
              <w:rPr>
                <w:rFonts w:ascii="Times New Roman" w:hAnsi="Times New Roman" w:cs="Times New Roman"/>
                <w:noProof/>
                <w:webHidden/>
                <w:sz w:val="24"/>
                <w:szCs w:val="24"/>
              </w:rPr>
              <w:tab/>
            </w:r>
            <w:r w:rsidRPr="001A09B4">
              <w:rPr>
                <w:rFonts w:ascii="Times New Roman" w:hAnsi="Times New Roman" w:cs="Times New Roman"/>
                <w:noProof/>
                <w:webHidden/>
                <w:sz w:val="24"/>
                <w:szCs w:val="24"/>
              </w:rPr>
              <w:fldChar w:fldCharType="begin"/>
            </w:r>
            <w:r w:rsidRPr="001A09B4">
              <w:rPr>
                <w:rFonts w:ascii="Times New Roman" w:hAnsi="Times New Roman" w:cs="Times New Roman"/>
                <w:noProof/>
                <w:webHidden/>
                <w:sz w:val="24"/>
                <w:szCs w:val="24"/>
              </w:rPr>
              <w:instrText xml:space="preserve"> PAGEREF _Toc526105268 \h </w:instrText>
            </w:r>
            <w:r w:rsidRPr="001A09B4">
              <w:rPr>
                <w:rFonts w:ascii="Times New Roman" w:hAnsi="Times New Roman" w:cs="Times New Roman"/>
                <w:noProof/>
                <w:webHidden/>
                <w:sz w:val="24"/>
                <w:szCs w:val="24"/>
              </w:rPr>
            </w:r>
            <w:r w:rsidRPr="001A09B4">
              <w:rPr>
                <w:rFonts w:ascii="Times New Roman" w:hAnsi="Times New Roman" w:cs="Times New Roman"/>
                <w:noProof/>
                <w:webHidden/>
                <w:sz w:val="24"/>
                <w:szCs w:val="24"/>
              </w:rPr>
              <w:fldChar w:fldCharType="separate"/>
            </w:r>
            <w:r w:rsidRPr="001A09B4">
              <w:rPr>
                <w:rFonts w:ascii="Times New Roman" w:hAnsi="Times New Roman" w:cs="Times New Roman"/>
                <w:noProof/>
                <w:webHidden/>
                <w:sz w:val="24"/>
                <w:szCs w:val="24"/>
              </w:rPr>
              <w:t>44</w:t>
            </w:r>
            <w:r w:rsidRPr="001A09B4">
              <w:rPr>
                <w:rFonts w:ascii="Times New Roman" w:hAnsi="Times New Roman" w:cs="Times New Roman"/>
                <w:noProof/>
                <w:webHidden/>
                <w:sz w:val="24"/>
                <w:szCs w:val="24"/>
              </w:rPr>
              <w:fldChar w:fldCharType="end"/>
            </w:r>
          </w:hyperlink>
        </w:p>
        <w:p w:rsidR="001A09B4" w:rsidRPr="001A09B4" w:rsidRDefault="001A09B4">
          <w:pPr>
            <w:pStyle w:val="ndice1"/>
            <w:tabs>
              <w:tab w:val="left" w:pos="440"/>
              <w:tab w:val="right" w:leader="dot" w:pos="9061"/>
            </w:tabs>
            <w:rPr>
              <w:rFonts w:ascii="Times New Roman" w:eastAsiaTheme="minorEastAsia" w:hAnsi="Times New Roman" w:cs="Times New Roman"/>
              <w:noProof/>
              <w:sz w:val="24"/>
              <w:szCs w:val="24"/>
              <w:lang w:eastAsia="pt-PT"/>
            </w:rPr>
          </w:pPr>
          <w:hyperlink w:anchor="_Toc526105269" w:history="1">
            <w:r w:rsidRPr="001A09B4">
              <w:rPr>
                <w:rStyle w:val="Hiperligao"/>
                <w:rFonts w:ascii="Times New Roman" w:hAnsi="Times New Roman" w:cs="Times New Roman"/>
                <w:b/>
                <w:noProof/>
                <w:sz w:val="24"/>
                <w:szCs w:val="24"/>
              </w:rPr>
              <w:t>4.</w:t>
            </w:r>
            <w:r w:rsidRPr="001A09B4">
              <w:rPr>
                <w:rFonts w:ascii="Times New Roman" w:eastAsiaTheme="minorEastAsia" w:hAnsi="Times New Roman" w:cs="Times New Roman"/>
                <w:noProof/>
                <w:sz w:val="24"/>
                <w:szCs w:val="24"/>
                <w:lang w:eastAsia="pt-PT"/>
              </w:rPr>
              <w:tab/>
            </w:r>
            <w:r w:rsidRPr="001A09B4">
              <w:rPr>
                <w:rStyle w:val="Hiperligao"/>
                <w:rFonts w:ascii="Times New Roman" w:hAnsi="Times New Roman" w:cs="Times New Roman"/>
                <w:b/>
                <w:noProof/>
                <w:sz w:val="24"/>
                <w:szCs w:val="24"/>
              </w:rPr>
              <w:t>RESULTADOS</w:t>
            </w:r>
            <w:r w:rsidRPr="001A09B4">
              <w:rPr>
                <w:rFonts w:ascii="Times New Roman" w:hAnsi="Times New Roman" w:cs="Times New Roman"/>
                <w:noProof/>
                <w:webHidden/>
                <w:sz w:val="24"/>
                <w:szCs w:val="24"/>
              </w:rPr>
              <w:tab/>
            </w:r>
            <w:r w:rsidRPr="001A09B4">
              <w:rPr>
                <w:rFonts w:ascii="Times New Roman" w:hAnsi="Times New Roman" w:cs="Times New Roman"/>
                <w:noProof/>
                <w:webHidden/>
                <w:sz w:val="24"/>
                <w:szCs w:val="24"/>
              </w:rPr>
              <w:fldChar w:fldCharType="begin"/>
            </w:r>
            <w:r w:rsidRPr="001A09B4">
              <w:rPr>
                <w:rFonts w:ascii="Times New Roman" w:hAnsi="Times New Roman" w:cs="Times New Roman"/>
                <w:noProof/>
                <w:webHidden/>
                <w:sz w:val="24"/>
                <w:szCs w:val="24"/>
              </w:rPr>
              <w:instrText xml:space="preserve"> PAGEREF _Toc526105269 \h </w:instrText>
            </w:r>
            <w:r w:rsidRPr="001A09B4">
              <w:rPr>
                <w:rFonts w:ascii="Times New Roman" w:hAnsi="Times New Roman" w:cs="Times New Roman"/>
                <w:noProof/>
                <w:webHidden/>
                <w:sz w:val="24"/>
                <w:szCs w:val="24"/>
              </w:rPr>
            </w:r>
            <w:r w:rsidRPr="001A09B4">
              <w:rPr>
                <w:rFonts w:ascii="Times New Roman" w:hAnsi="Times New Roman" w:cs="Times New Roman"/>
                <w:noProof/>
                <w:webHidden/>
                <w:sz w:val="24"/>
                <w:szCs w:val="24"/>
              </w:rPr>
              <w:fldChar w:fldCharType="separate"/>
            </w:r>
            <w:r w:rsidRPr="001A09B4">
              <w:rPr>
                <w:rFonts w:ascii="Times New Roman" w:hAnsi="Times New Roman" w:cs="Times New Roman"/>
                <w:noProof/>
                <w:webHidden/>
                <w:sz w:val="24"/>
                <w:szCs w:val="24"/>
              </w:rPr>
              <w:t>47</w:t>
            </w:r>
            <w:r w:rsidRPr="001A09B4">
              <w:rPr>
                <w:rFonts w:ascii="Times New Roman" w:hAnsi="Times New Roman" w:cs="Times New Roman"/>
                <w:noProof/>
                <w:webHidden/>
                <w:sz w:val="24"/>
                <w:szCs w:val="24"/>
              </w:rPr>
              <w:fldChar w:fldCharType="end"/>
            </w:r>
          </w:hyperlink>
        </w:p>
        <w:p w:rsidR="001A09B4" w:rsidRPr="001A09B4" w:rsidRDefault="001A09B4">
          <w:pPr>
            <w:pStyle w:val="ndice2"/>
            <w:tabs>
              <w:tab w:val="left" w:pos="880"/>
              <w:tab w:val="right" w:leader="dot" w:pos="9061"/>
            </w:tabs>
            <w:rPr>
              <w:rFonts w:ascii="Times New Roman" w:eastAsiaTheme="minorEastAsia" w:hAnsi="Times New Roman" w:cs="Times New Roman"/>
              <w:noProof/>
              <w:sz w:val="24"/>
              <w:szCs w:val="24"/>
              <w:lang w:eastAsia="pt-PT"/>
            </w:rPr>
          </w:pPr>
          <w:hyperlink w:anchor="_Toc526105270" w:history="1">
            <w:r w:rsidRPr="001A09B4">
              <w:rPr>
                <w:rStyle w:val="Hiperligao"/>
                <w:rFonts w:ascii="Times New Roman" w:hAnsi="Times New Roman" w:cs="Times New Roman"/>
                <w:b/>
                <w:noProof/>
                <w:sz w:val="24"/>
                <w:szCs w:val="24"/>
              </w:rPr>
              <w:t>4.1.</w:t>
            </w:r>
            <w:r w:rsidRPr="001A09B4">
              <w:rPr>
                <w:rFonts w:ascii="Times New Roman" w:eastAsiaTheme="minorEastAsia" w:hAnsi="Times New Roman" w:cs="Times New Roman"/>
                <w:noProof/>
                <w:sz w:val="24"/>
                <w:szCs w:val="24"/>
                <w:lang w:eastAsia="pt-PT"/>
              </w:rPr>
              <w:tab/>
            </w:r>
            <w:r w:rsidRPr="001A09B4">
              <w:rPr>
                <w:rStyle w:val="Hiperligao"/>
                <w:rFonts w:ascii="Times New Roman" w:hAnsi="Times New Roman" w:cs="Times New Roman"/>
                <w:b/>
                <w:noProof/>
                <w:sz w:val="24"/>
                <w:szCs w:val="24"/>
              </w:rPr>
              <w:t>Descrição do sistema proposto</w:t>
            </w:r>
            <w:r w:rsidRPr="001A09B4">
              <w:rPr>
                <w:rFonts w:ascii="Times New Roman" w:hAnsi="Times New Roman" w:cs="Times New Roman"/>
                <w:noProof/>
                <w:webHidden/>
                <w:sz w:val="24"/>
                <w:szCs w:val="24"/>
              </w:rPr>
              <w:tab/>
            </w:r>
            <w:r w:rsidRPr="001A09B4">
              <w:rPr>
                <w:rFonts w:ascii="Times New Roman" w:hAnsi="Times New Roman" w:cs="Times New Roman"/>
                <w:noProof/>
                <w:webHidden/>
                <w:sz w:val="24"/>
                <w:szCs w:val="24"/>
              </w:rPr>
              <w:fldChar w:fldCharType="begin"/>
            </w:r>
            <w:r w:rsidRPr="001A09B4">
              <w:rPr>
                <w:rFonts w:ascii="Times New Roman" w:hAnsi="Times New Roman" w:cs="Times New Roman"/>
                <w:noProof/>
                <w:webHidden/>
                <w:sz w:val="24"/>
                <w:szCs w:val="24"/>
              </w:rPr>
              <w:instrText xml:space="preserve"> PAGEREF _Toc526105270 \h </w:instrText>
            </w:r>
            <w:r w:rsidRPr="001A09B4">
              <w:rPr>
                <w:rFonts w:ascii="Times New Roman" w:hAnsi="Times New Roman" w:cs="Times New Roman"/>
                <w:noProof/>
                <w:webHidden/>
                <w:sz w:val="24"/>
                <w:szCs w:val="24"/>
              </w:rPr>
            </w:r>
            <w:r w:rsidRPr="001A09B4">
              <w:rPr>
                <w:rFonts w:ascii="Times New Roman" w:hAnsi="Times New Roman" w:cs="Times New Roman"/>
                <w:noProof/>
                <w:webHidden/>
                <w:sz w:val="24"/>
                <w:szCs w:val="24"/>
              </w:rPr>
              <w:fldChar w:fldCharType="separate"/>
            </w:r>
            <w:r w:rsidRPr="001A09B4">
              <w:rPr>
                <w:rFonts w:ascii="Times New Roman" w:hAnsi="Times New Roman" w:cs="Times New Roman"/>
                <w:noProof/>
                <w:webHidden/>
                <w:sz w:val="24"/>
                <w:szCs w:val="24"/>
              </w:rPr>
              <w:t>47</w:t>
            </w:r>
            <w:r w:rsidRPr="001A09B4">
              <w:rPr>
                <w:rFonts w:ascii="Times New Roman" w:hAnsi="Times New Roman" w:cs="Times New Roman"/>
                <w:noProof/>
                <w:webHidden/>
                <w:sz w:val="24"/>
                <w:szCs w:val="24"/>
              </w:rPr>
              <w:fldChar w:fldCharType="end"/>
            </w:r>
          </w:hyperlink>
        </w:p>
        <w:p w:rsidR="001A09B4" w:rsidRPr="001A09B4" w:rsidRDefault="001A09B4">
          <w:pPr>
            <w:pStyle w:val="ndice3"/>
            <w:tabs>
              <w:tab w:val="left" w:pos="1320"/>
              <w:tab w:val="right" w:leader="dot" w:pos="9061"/>
            </w:tabs>
            <w:rPr>
              <w:rFonts w:ascii="Times New Roman" w:eastAsiaTheme="minorEastAsia" w:hAnsi="Times New Roman" w:cs="Times New Roman"/>
              <w:noProof/>
              <w:sz w:val="24"/>
              <w:szCs w:val="24"/>
              <w:lang w:eastAsia="pt-PT"/>
            </w:rPr>
          </w:pPr>
          <w:hyperlink w:anchor="_Toc526105271" w:history="1">
            <w:r w:rsidRPr="001A09B4">
              <w:rPr>
                <w:rStyle w:val="Hiperligao"/>
                <w:rFonts w:ascii="Times New Roman" w:hAnsi="Times New Roman" w:cs="Times New Roman"/>
                <w:noProof/>
                <w:sz w:val="24"/>
                <w:szCs w:val="24"/>
              </w:rPr>
              <w:t>4.1.1.</w:t>
            </w:r>
            <w:r w:rsidRPr="001A09B4">
              <w:rPr>
                <w:rFonts w:ascii="Times New Roman" w:eastAsiaTheme="minorEastAsia" w:hAnsi="Times New Roman" w:cs="Times New Roman"/>
                <w:noProof/>
                <w:sz w:val="24"/>
                <w:szCs w:val="24"/>
                <w:lang w:eastAsia="pt-PT"/>
              </w:rPr>
              <w:tab/>
            </w:r>
            <w:r w:rsidRPr="001A09B4">
              <w:rPr>
                <w:rStyle w:val="Hiperligao"/>
                <w:rFonts w:ascii="Times New Roman" w:hAnsi="Times New Roman" w:cs="Times New Roman"/>
                <w:noProof/>
                <w:sz w:val="24"/>
                <w:szCs w:val="24"/>
              </w:rPr>
              <w:t>Interface do Sistema</w:t>
            </w:r>
            <w:r w:rsidRPr="001A09B4">
              <w:rPr>
                <w:rFonts w:ascii="Times New Roman" w:hAnsi="Times New Roman" w:cs="Times New Roman"/>
                <w:noProof/>
                <w:webHidden/>
                <w:sz w:val="24"/>
                <w:szCs w:val="24"/>
              </w:rPr>
              <w:tab/>
            </w:r>
            <w:r w:rsidRPr="001A09B4">
              <w:rPr>
                <w:rFonts w:ascii="Times New Roman" w:hAnsi="Times New Roman" w:cs="Times New Roman"/>
                <w:noProof/>
                <w:webHidden/>
                <w:sz w:val="24"/>
                <w:szCs w:val="24"/>
              </w:rPr>
              <w:fldChar w:fldCharType="begin"/>
            </w:r>
            <w:r w:rsidRPr="001A09B4">
              <w:rPr>
                <w:rFonts w:ascii="Times New Roman" w:hAnsi="Times New Roman" w:cs="Times New Roman"/>
                <w:noProof/>
                <w:webHidden/>
                <w:sz w:val="24"/>
                <w:szCs w:val="24"/>
              </w:rPr>
              <w:instrText xml:space="preserve"> PAGEREF _Toc526105271 \h </w:instrText>
            </w:r>
            <w:r w:rsidRPr="001A09B4">
              <w:rPr>
                <w:rFonts w:ascii="Times New Roman" w:hAnsi="Times New Roman" w:cs="Times New Roman"/>
                <w:noProof/>
                <w:webHidden/>
                <w:sz w:val="24"/>
                <w:szCs w:val="24"/>
              </w:rPr>
            </w:r>
            <w:r w:rsidRPr="001A09B4">
              <w:rPr>
                <w:rFonts w:ascii="Times New Roman" w:hAnsi="Times New Roman" w:cs="Times New Roman"/>
                <w:noProof/>
                <w:webHidden/>
                <w:sz w:val="24"/>
                <w:szCs w:val="24"/>
              </w:rPr>
              <w:fldChar w:fldCharType="separate"/>
            </w:r>
            <w:r w:rsidRPr="001A09B4">
              <w:rPr>
                <w:rFonts w:ascii="Times New Roman" w:hAnsi="Times New Roman" w:cs="Times New Roman"/>
                <w:noProof/>
                <w:webHidden/>
                <w:sz w:val="24"/>
                <w:szCs w:val="24"/>
              </w:rPr>
              <w:t>47</w:t>
            </w:r>
            <w:r w:rsidRPr="001A09B4">
              <w:rPr>
                <w:rFonts w:ascii="Times New Roman" w:hAnsi="Times New Roman" w:cs="Times New Roman"/>
                <w:noProof/>
                <w:webHidden/>
                <w:sz w:val="24"/>
                <w:szCs w:val="24"/>
              </w:rPr>
              <w:fldChar w:fldCharType="end"/>
            </w:r>
          </w:hyperlink>
        </w:p>
        <w:p w:rsidR="001A09B4" w:rsidRPr="001A09B4" w:rsidRDefault="001A09B4">
          <w:pPr>
            <w:pStyle w:val="ndice3"/>
            <w:tabs>
              <w:tab w:val="left" w:pos="1320"/>
              <w:tab w:val="right" w:leader="dot" w:pos="9061"/>
            </w:tabs>
            <w:rPr>
              <w:rFonts w:ascii="Times New Roman" w:eastAsiaTheme="minorEastAsia" w:hAnsi="Times New Roman" w:cs="Times New Roman"/>
              <w:noProof/>
              <w:sz w:val="24"/>
              <w:szCs w:val="24"/>
              <w:lang w:eastAsia="pt-PT"/>
            </w:rPr>
          </w:pPr>
          <w:hyperlink w:anchor="_Toc526105272" w:history="1">
            <w:r w:rsidRPr="001A09B4">
              <w:rPr>
                <w:rStyle w:val="Hiperligao"/>
                <w:rFonts w:ascii="Times New Roman" w:hAnsi="Times New Roman" w:cs="Times New Roman"/>
                <w:noProof/>
                <w:sz w:val="24"/>
                <w:szCs w:val="24"/>
              </w:rPr>
              <w:t>4.1.2.</w:t>
            </w:r>
            <w:r w:rsidRPr="001A09B4">
              <w:rPr>
                <w:rFonts w:ascii="Times New Roman" w:eastAsiaTheme="minorEastAsia" w:hAnsi="Times New Roman" w:cs="Times New Roman"/>
                <w:noProof/>
                <w:sz w:val="24"/>
                <w:szCs w:val="24"/>
                <w:lang w:eastAsia="pt-PT"/>
              </w:rPr>
              <w:tab/>
            </w:r>
            <w:r w:rsidRPr="001A09B4">
              <w:rPr>
                <w:rStyle w:val="Hiperligao"/>
                <w:rFonts w:ascii="Times New Roman" w:hAnsi="Times New Roman" w:cs="Times New Roman"/>
                <w:noProof/>
                <w:sz w:val="24"/>
                <w:szCs w:val="24"/>
              </w:rPr>
              <w:t>Tela Administrador</w:t>
            </w:r>
            <w:r w:rsidRPr="001A09B4">
              <w:rPr>
                <w:rFonts w:ascii="Times New Roman" w:hAnsi="Times New Roman" w:cs="Times New Roman"/>
                <w:noProof/>
                <w:webHidden/>
                <w:sz w:val="24"/>
                <w:szCs w:val="24"/>
              </w:rPr>
              <w:tab/>
            </w:r>
            <w:r w:rsidRPr="001A09B4">
              <w:rPr>
                <w:rFonts w:ascii="Times New Roman" w:hAnsi="Times New Roman" w:cs="Times New Roman"/>
                <w:noProof/>
                <w:webHidden/>
                <w:sz w:val="24"/>
                <w:szCs w:val="24"/>
              </w:rPr>
              <w:fldChar w:fldCharType="begin"/>
            </w:r>
            <w:r w:rsidRPr="001A09B4">
              <w:rPr>
                <w:rFonts w:ascii="Times New Roman" w:hAnsi="Times New Roman" w:cs="Times New Roman"/>
                <w:noProof/>
                <w:webHidden/>
                <w:sz w:val="24"/>
                <w:szCs w:val="24"/>
              </w:rPr>
              <w:instrText xml:space="preserve"> PAGEREF _Toc526105272 \h </w:instrText>
            </w:r>
            <w:r w:rsidRPr="001A09B4">
              <w:rPr>
                <w:rFonts w:ascii="Times New Roman" w:hAnsi="Times New Roman" w:cs="Times New Roman"/>
                <w:noProof/>
                <w:webHidden/>
                <w:sz w:val="24"/>
                <w:szCs w:val="24"/>
              </w:rPr>
            </w:r>
            <w:r w:rsidRPr="001A09B4">
              <w:rPr>
                <w:rFonts w:ascii="Times New Roman" w:hAnsi="Times New Roman" w:cs="Times New Roman"/>
                <w:noProof/>
                <w:webHidden/>
                <w:sz w:val="24"/>
                <w:szCs w:val="24"/>
              </w:rPr>
              <w:fldChar w:fldCharType="separate"/>
            </w:r>
            <w:r w:rsidRPr="001A09B4">
              <w:rPr>
                <w:rFonts w:ascii="Times New Roman" w:hAnsi="Times New Roman" w:cs="Times New Roman"/>
                <w:noProof/>
                <w:webHidden/>
                <w:sz w:val="24"/>
                <w:szCs w:val="24"/>
              </w:rPr>
              <w:t>47</w:t>
            </w:r>
            <w:r w:rsidRPr="001A09B4">
              <w:rPr>
                <w:rFonts w:ascii="Times New Roman" w:hAnsi="Times New Roman" w:cs="Times New Roman"/>
                <w:noProof/>
                <w:webHidden/>
                <w:sz w:val="24"/>
                <w:szCs w:val="24"/>
              </w:rPr>
              <w:fldChar w:fldCharType="end"/>
            </w:r>
          </w:hyperlink>
        </w:p>
        <w:p w:rsidR="001A09B4" w:rsidRPr="001A09B4" w:rsidRDefault="001A09B4">
          <w:pPr>
            <w:pStyle w:val="ndice3"/>
            <w:tabs>
              <w:tab w:val="left" w:pos="1320"/>
              <w:tab w:val="right" w:leader="dot" w:pos="9061"/>
            </w:tabs>
            <w:rPr>
              <w:rFonts w:ascii="Times New Roman" w:eastAsiaTheme="minorEastAsia" w:hAnsi="Times New Roman" w:cs="Times New Roman"/>
              <w:noProof/>
              <w:sz w:val="24"/>
              <w:szCs w:val="24"/>
              <w:lang w:eastAsia="pt-PT"/>
            </w:rPr>
          </w:pPr>
          <w:hyperlink w:anchor="_Toc526105273" w:history="1">
            <w:r w:rsidRPr="001A09B4">
              <w:rPr>
                <w:rStyle w:val="Hiperligao"/>
                <w:rFonts w:ascii="Times New Roman" w:hAnsi="Times New Roman" w:cs="Times New Roman"/>
                <w:noProof/>
                <w:sz w:val="24"/>
                <w:szCs w:val="24"/>
              </w:rPr>
              <w:t>4.1.3.</w:t>
            </w:r>
            <w:r w:rsidRPr="001A09B4">
              <w:rPr>
                <w:rFonts w:ascii="Times New Roman" w:eastAsiaTheme="minorEastAsia" w:hAnsi="Times New Roman" w:cs="Times New Roman"/>
                <w:noProof/>
                <w:sz w:val="24"/>
                <w:szCs w:val="24"/>
                <w:lang w:eastAsia="pt-PT"/>
              </w:rPr>
              <w:tab/>
            </w:r>
            <w:r w:rsidRPr="001A09B4">
              <w:rPr>
                <w:rStyle w:val="Hiperligao"/>
                <w:rFonts w:ascii="Times New Roman" w:hAnsi="Times New Roman" w:cs="Times New Roman"/>
                <w:noProof/>
                <w:sz w:val="24"/>
                <w:szCs w:val="24"/>
              </w:rPr>
              <w:t>Tela visitante</w:t>
            </w:r>
            <w:r w:rsidRPr="001A09B4">
              <w:rPr>
                <w:rFonts w:ascii="Times New Roman" w:hAnsi="Times New Roman" w:cs="Times New Roman"/>
                <w:noProof/>
                <w:webHidden/>
                <w:sz w:val="24"/>
                <w:szCs w:val="24"/>
              </w:rPr>
              <w:tab/>
            </w:r>
            <w:r w:rsidRPr="001A09B4">
              <w:rPr>
                <w:rFonts w:ascii="Times New Roman" w:hAnsi="Times New Roman" w:cs="Times New Roman"/>
                <w:noProof/>
                <w:webHidden/>
                <w:sz w:val="24"/>
                <w:szCs w:val="24"/>
              </w:rPr>
              <w:fldChar w:fldCharType="begin"/>
            </w:r>
            <w:r w:rsidRPr="001A09B4">
              <w:rPr>
                <w:rFonts w:ascii="Times New Roman" w:hAnsi="Times New Roman" w:cs="Times New Roman"/>
                <w:noProof/>
                <w:webHidden/>
                <w:sz w:val="24"/>
                <w:szCs w:val="24"/>
              </w:rPr>
              <w:instrText xml:space="preserve"> PAGEREF _Toc526105273 \h </w:instrText>
            </w:r>
            <w:r w:rsidRPr="001A09B4">
              <w:rPr>
                <w:rFonts w:ascii="Times New Roman" w:hAnsi="Times New Roman" w:cs="Times New Roman"/>
                <w:noProof/>
                <w:webHidden/>
                <w:sz w:val="24"/>
                <w:szCs w:val="24"/>
              </w:rPr>
            </w:r>
            <w:r w:rsidRPr="001A09B4">
              <w:rPr>
                <w:rFonts w:ascii="Times New Roman" w:hAnsi="Times New Roman" w:cs="Times New Roman"/>
                <w:noProof/>
                <w:webHidden/>
                <w:sz w:val="24"/>
                <w:szCs w:val="24"/>
              </w:rPr>
              <w:fldChar w:fldCharType="separate"/>
            </w:r>
            <w:r w:rsidRPr="001A09B4">
              <w:rPr>
                <w:rFonts w:ascii="Times New Roman" w:hAnsi="Times New Roman" w:cs="Times New Roman"/>
                <w:noProof/>
                <w:webHidden/>
                <w:sz w:val="24"/>
                <w:szCs w:val="24"/>
              </w:rPr>
              <w:t>48</w:t>
            </w:r>
            <w:r w:rsidRPr="001A09B4">
              <w:rPr>
                <w:rFonts w:ascii="Times New Roman" w:hAnsi="Times New Roman" w:cs="Times New Roman"/>
                <w:noProof/>
                <w:webHidden/>
                <w:sz w:val="24"/>
                <w:szCs w:val="24"/>
              </w:rPr>
              <w:fldChar w:fldCharType="end"/>
            </w:r>
          </w:hyperlink>
        </w:p>
        <w:p w:rsidR="001A09B4" w:rsidRPr="001A09B4" w:rsidRDefault="001A09B4">
          <w:pPr>
            <w:pStyle w:val="ndice3"/>
            <w:tabs>
              <w:tab w:val="left" w:pos="1320"/>
              <w:tab w:val="right" w:leader="dot" w:pos="9061"/>
            </w:tabs>
            <w:rPr>
              <w:rFonts w:ascii="Times New Roman" w:eastAsiaTheme="minorEastAsia" w:hAnsi="Times New Roman" w:cs="Times New Roman"/>
              <w:noProof/>
              <w:sz w:val="24"/>
              <w:szCs w:val="24"/>
              <w:lang w:eastAsia="pt-PT"/>
            </w:rPr>
          </w:pPr>
          <w:hyperlink w:anchor="_Toc526105274" w:history="1">
            <w:r w:rsidRPr="001A09B4">
              <w:rPr>
                <w:rStyle w:val="Hiperligao"/>
                <w:rFonts w:ascii="Times New Roman" w:hAnsi="Times New Roman" w:cs="Times New Roman"/>
                <w:noProof/>
                <w:sz w:val="24"/>
                <w:szCs w:val="24"/>
              </w:rPr>
              <w:t>4.1.4.</w:t>
            </w:r>
            <w:r w:rsidRPr="001A09B4">
              <w:rPr>
                <w:rFonts w:ascii="Times New Roman" w:eastAsiaTheme="minorEastAsia" w:hAnsi="Times New Roman" w:cs="Times New Roman"/>
                <w:noProof/>
                <w:sz w:val="24"/>
                <w:szCs w:val="24"/>
                <w:lang w:eastAsia="pt-PT"/>
              </w:rPr>
              <w:tab/>
            </w:r>
            <w:r w:rsidRPr="001A09B4">
              <w:rPr>
                <w:rStyle w:val="Hiperligao"/>
                <w:rFonts w:ascii="Times New Roman" w:hAnsi="Times New Roman" w:cs="Times New Roman"/>
                <w:noProof/>
                <w:sz w:val="24"/>
                <w:szCs w:val="24"/>
              </w:rPr>
              <w:t>Tela Vendedor</w:t>
            </w:r>
            <w:r w:rsidRPr="001A09B4">
              <w:rPr>
                <w:rFonts w:ascii="Times New Roman" w:hAnsi="Times New Roman" w:cs="Times New Roman"/>
                <w:noProof/>
                <w:webHidden/>
                <w:sz w:val="24"/>
                <w:szCs w:val="24"/>
              </w:rPr>
              <w:tab/>
            </w:r>
            <w:r w:rsidRPr="001A09B4">
              <w:rPr>
                <w:rFonts w:ascii="Times New Roman" w:hAnsi="Times New Roman" w:cs="Times New Roman"/>
                <w:noProof/>
                <w:webHidden/>
                <w:sz w:val="24"/>
                <w:szCs w:val="24"/>
              </w:rPr>
              <w:fldChar w:fldCharType="begin"/>
            </w:r>
            <w:r w:rsidRPr="001A09B4">
              <w:rPr>
                <w:rFonts w:ascii="Times New Roman" w:hAnsi="Times New Roman" w:cs="Times New Roman"/>
                <w:noProof/>
                <w:webHidden/>
                <w:sz w:val="24"/>
                <w:szCs w:val="24"/>
              </w:rPr>
              <w:instrText xml:space="preserve"> PAGEREF _Toc526105274 \h </w:instrText>
            </w:r>
            <w:r w:rsidRPr="001A09B4">
              <w:rPr>
                <w:rFonts w:ascii="Times New Roman" w:hAnsi="Times New Roman" w:cs="Times New Roman"/>
                <w:noProof/>
                <w:webHidden/>
                <w:sz w:val="24"/>
                <w:szCs w:val="24"/>
              </w:rPr>
            </w:r>
            <w:r w:rsidRPr="001A09B4">
              <w:rPr>
                <w:rFonts w:ascii="Times New Roman" w:hAnsi="Times New Roman" w:cs="Times New Roman"/>
                <w:noProof/>
                <w:webHidden/>
                <w:sz w:val="24"/>
                <w:szCs w:val="24"/>
              </w:rPr>
              <w:fldChar w:fldCharType="separate"/>
            </w:r>
            <w:r w:rsidRPr="001A09B4">
              <w:rPr>
                <w:rFonts w:ascii="Times New Roman" w:hAnsi="Times New Roman" w:cs="Times New Roman"/>
                <w:noProof/>
                <w:webHidden/>
                <w:sz w:val="24"/>
                <w:szCs w:val="24"/>
              </w:rPr>
              <w:t>51</w:t>
            </w:r>
            <w:r w:rsidRPr="001A09B4">
              <w:rPr>
                <w:rFonts w:ascii="Times New Roman" w:hAnsi="Times New Roman" w:cs="Times New Roman"/>
                <w:noProof/>
                <w:webHidden/>
                <w:sz w:val="24"/>
                <w:szCs w:val="24"/>
              </w:rPr>
              <w:fldChar w:fldCharType="end"/>
            </w:r>
          </w:hyperlink>
        </w:p>
        <w:p w:rsidR="001A09B4" w:rsidRPr="001A09B4" w:rsidRDefault="001A09B4">
          <w:pPr>
            <w:pStyle w:val="ndice1"/>
            <w:tabs>
              <w:tab w:val="left" w:pos="440"/>
              <w:tab w:val="right" w:leader="dot" w:pos="9061"/>
            </w:tabs>
            <w:rPr>
              <w:rFonts w:ascii="Times New Roman" w:eastAsiaTheme="minorEastAsia" w:hAnsi="Times New Roman" w:cs="Times New Roman"/>
              <w:noProof/>
              <w:sz w:val="24"/>
              <w:szCs w:val="24"/>
              <w:lang w:eastAsia="pt-PT"/>
            </w:rPr>
          </w:pPr>
          <w:hyperlink w:anchor="_Toc526105275" w:history="1">
            <w:r w:rsidRPr="001A09B4">
              <w:rPr>
                <w:rStyle w:val="Hiperligao"/>
                <w:rFonts w:ascii="Times New Roman" w:hAnsi="Times New Roman" w:cs="Times New Roman"/>
                <w:b/>
                <w:noProof/>
                <w:sz w:val="24"/>
                <w:szCs w:val="24"/>
              </w:rPr>
              <w:t>5.</w:t>
            </w:r>
            <w:r w:rsidRPr="001A09B4">
              <w:rPr>
                <w:rFonts w:ascii="Times New Roman" w:eastAsiaTheme="minorEastAsia" w:hAnsi="Times New Roman" w:cs="Times New Roman"/>
                <w:noProof/>
                <w:sz w:val="24"/>
                <w:szCs w:val="24"/>
                <w:lang w:eastAsia="pt-PT"/>
              </w:rPr>
              <w:tab/>
            </w:r>
            <w:r w:rsidRPr="001A09B4">
              <w:rPr>
                <w:rStyle w:val="Hiperligao"/>
                <w:rFonts w:ascii="Times New Roman" w:hAnsi="Times New Roman" w:cs="Times New Roman"/>
                <w:b/>
                <w:noProof/>
                <w:sz w:val="24"/>
                <w:szCs w:val="24"/>
              </w:rPr>
              <w:t>CONCLUSÃO</w:t>
            </w:r>
            <w:r w:rsidRPr="001A09B4">
              <w:rPr>
                <w:rFonts w:ascii="Times New Roman" w:hAnsi="Times New Roman" w:cs="Times New Roman"/>
                <w:noProof/>
                <w:webHidden/>
                <w:sz w:val="24"/>
                <w:szCs w:val="24"/>
              </w:rPr>
              <w:tab/>
            </w:r>
            <w:r w:rsidRPr="001A09B4">
              <w:rPr>
                <w:rFonts w:ascii="Times New Roman" w:hAnsi="Times New Roman" w:cs="Times New Roman"/>
                <w:noProof/>
                <w:webHidden/>
                <w:sz w:val="24"/>
                <w:szCs w:val="24"/>
              </w:rPr>
              <w:fldChar w:fldCharType="begin"/>
            </w:r>
            <w:r w:rsidRPr="001A09B4">
              <w:rPr>
                <w:rFonts w:ascii="Times New Roman" w:hAnsi="Times New Roman" w:cs="Times New Roman"/>
                <w:noProof/>
                <w:webHidden/>
                <w:sz w:val="24"/>
                <w:szCs w:val="24"/>
              </w:rPr>
              <w:instrText xml:space="preserve"> PAGEREF _Toc526105275 \h </w:instrText>
            </w:r>
            <w:r w:rsidRPr="001A09B4">
              <w:rPr>
                <w:rFonts w:ascii="Times New Roman" w:hAnsi="Times New Roman" w:cs="Times New Roman"/>
                <w:noProof/>
                <w:webHidden/>
                <w:sz w:val="24"/>
                <w:szCs w:val="24"/>
              </w:rPr>
            </w:r>
            <w:r w:rsidRPr="001A09B4">
              <w:rPr>
                <w:rFonts w:ascii="Times New Roman" w:hAnsi="Times New Roman" w:cs="Times New Roman"/>
                <w:noProof/>
                <w:webHidden/>
                <w:sz w:val="24"/>
                <w:szCs w:val="24"/>
              </w:rPr>
              <w:fldChar w:fldCharType="separate"/>
            </w:r>
            <w:r w:rsidRPr="001A09B4">
              <w:rPr>
                <w:rFonts w:ascii="Times New Roman" w:hAnsi="Times New Roman" w:cs="Times New Roman"/>
                <w:noProof/>
                <w:webHidden/>
                <w:sz w:val="24"/>
                <w:szCs w:val="24"/>
              </w:rPr>
              <w:t>53</w:t>
            </w:r>
            <w:r w:rsidRPr="001A09B4">
              <w:rPr>
                <w:rFonts w:ascii="Times New Roman" w:hAnsi="Times New Roman" w:cs="Times New Roman"/>
                <w:noProof/>
                <w:webHidden/>
                <w:sz w:val="24"/>
                <w:szCs w:val="24"/>
              </w:rPr>
              <w:fldChar w:fldCharType="end"/>
            </w:r>
          </w:hyperlink>
        </w:p>
        <w:p w:rsidR="001A09B4" w:rsidRPr="001A09B4" w:rsidRDefault="001A09B4">
          <w:pPr>
            <w:pStyle w:val="ndice1"/>
            <w:tabs>
              <w:tab w:val="right" w:leader="dot" w:pos="9061"/>
            </w:tabs>
            <w:rPr>
              <w:rFonts w:ascii="Times New Roman" w:eastAsiaTheme="minorEastAsia" w:hAnsi="Times New Roman" w:cs="Times New Roman"/>
              <w:noProof/>
              <w:sz w:val="24"/>
              <w:szCs w:val="24"/>
              <w:lang w:eastAsia="pt-PT"/>
            </w:rPr>
          </w:pPr>
          <w:hyperlink w:anchor="_Toc526105276" w:history="1">
            <w:r w:rsidRPr="001A09B4">
              <w:rPr>
                <w:rStyle w:val="Hiperligao"/>
                <w:rFonts w:ascii="Times New Roman" w:hAnsi="Times New Roman" w:cs="Times New Roman"/>
                <w:b/>
                <w:noProof/>
                <w:sz w:val="24"/>
                <w:szCs w:val="24"/>
              </w:rPr>
              <w:t>6.RECOMENDAÇÕES</w:t>
            </w:r>
            <w:r w:rsidRPr="001A09B4">
              <w:rPr>
                <w:rFonts w:ascii="Times New Roman" w:hAnsi="Times New Roman" w:cs="Times New Roman"/>
                <w:noProof/>
                <w:webHidden/>
                <w:sz w:val="24"/>
                <w:szCs w:val="24"/>
              </w:rPr>
              <w:tab/>
            </w:r>
            <w:r w:rsidRPr="001A09B4">
              <w:rPr>
                <w:rFonts w:ascii="Times New Roman" w:hAnsi="Times New Roman" w:cs="Times New Roman"/>
                <w:noProof/>
                <w:webHidden/>
                <w:sz w:val="24"/>
                <w:szCs w:val="24"/>
              </w:rPr>
              <w:fldChar w:fldCharType="begin"/>
            </w:r>
            <w:r w:rsidRPr="001A09B4">
              <w:rPr>
                <w:rFonts w:ascii="Times New Roman" w:hAnsi="Times New Roman" w:cs="Times New Roman"/>
                <w:noProof/>
                <w:webHidden/>
                <w:sz w:val="24"/>
                <w:szCs w:val="24"/>
              </w:rPr>
              <w:instrText xml:space="preserve"> PAGEREF _Toc526105276 \h </w:instrText>
            </w:r>
            <w:r w:rsidRPr="001A09B4">
              <w:rPr>
                <w:rFonts w:ascii="Times New Roman" w:hAnsi="Times New Roman" w:cs="Times New Roman"/>
                <w:noProof/>
                <w:webHidden/>
                <w:sz w:val="24"/>
                <w:szCs w:val="24"/>
              </w:rPr>
            </w:r>
            <w:r w:rsidRPr="001A09B4">
              <w:rPr>
                <w:rFonts w:ascii="Times New Roman" w:hAnsi="Times New Roman" w:cs="Times New Roman"/>
                <w:noProof/>
                <w:webHidden/>
                <w:sz w:val="24"/>
                <w:szCs w:val="24"/>
              </w:rPr>
              <w:fldChar w:fldCharType="separate"/>
            </w:r>
            <w:r w:rsidRPr="001A09B4">
              <w:rPr>
                <w:rFonts w:ascii="Times New Roman" w:hAnsi="Times New Roman" w:cs="Times New Roman"/>
                <w:noProof/>
                <w:webHidden/>
                <w:sz w:val="24"/>
                <w:szCs w:val="24"/>
              </w:rPr>
              <w:t>54</w:t>
            </w:r>
            <w:r w:rsidRPr="001A09B4">
              <w:rPr>
                <w:rFonts w:ascii="Times New Roman" w:hAnsi="Times New Roman" w:cs="Times New Roman"/>
                <w:noProof/>
                <w:webHidden/>
                <w:sz w:val="24"/>
                <w:szCs w:val="24"/>
              </w:rPr>
              <w:fldChar w:fldCharType="end"/>
            </w:r>
          </w:hyperlink>
        </w:p>
        <w:p w:rsidR="00F326E3" w:rsidRDefault="00F326E3">
          <w:r w:rsidRPr="001A09B4">
            <w:rPr>
              <w:rFonts w:ascii="Times New Roman" w:hAnsi="Times New Roman" w:cs="Times New Roman"/>
              <w:b/>
              <w:bCs/>
              <w:sz w:val="24"/>
              <w:szCs w:val="24"/>
            </w:rPr>
            <w:fldChar w:fldCharType="end"/>
          </w:r>
        </w:p>
      </w:sdtContent>
    </w:sdt>
    <w:p w:rsidR="00F326E3" w:rsidRPr="00F326E3" w:rsidRDefault="00F326E3" w:rsidP="00F326E3">
      <w:pPr>
        <w:spacing w:before="120" w:after="120" w:line="360" w:lineRule="auto"/>
        <w:ind w:left="360"/>
        <w:rPr>
          <w:rFonts w:ascii="Times New Roman" w:hAnsi="Times New Roman" w:cs="Times New Roman"/>
          <w:b/>
          <w:sz w:val="28"/>
          <w:szCs w:val="24"/>
        </w:rPr>
      </w:pPr>
    </w:p>
    <w:p w:rsidR="00625873" w:rsidRPr="003E5065" w:rsidRDefault="00625873" w:rsidP="003E5065">
      <w:pPr>
        <w:spacing w:before="120" w:after="120" w:line="360" w:lineRule="auto"/>
        <w:ind w:left="360"/>
        <w:jc w:val="both"/>
        <w:rPr>
          <w:rFonts w:ascii="Times New Roman" w:hAnsi="Times New Roman" w:cs="Times New Roman"/>
          <w:b/>
          <w:sz w:val="24"/>
          <w:szCs w:val="24"/>
        </w:rPr>
      </w:pPr>
    </w:p>
    <w:p w:rsidR="00625873" w:rsidRPr="003E5065" w:rsidRDefault="00625873" w:rsidP="003E5065">
      <w:pPr>
        <w:spacing w:before="120" w:after="120" w:line="360" w:lineRule="auto"/>
        <w:ind w:left="360"/>
        <w:jc w:val="both"/>
        <w:rPr>
          <w:rFonts w:ascii="Times New Roman" w:hAnsi="Times New Roman" w:cs="Times New Roman"/>
          <w:b/>
          <w:sz w:val="24"/>
          <w:szCs w:val="24"/>
        </w:rPr>
      </w:pPr>
    </w:p>
    <w:p w:rsidR="005A2A20" w:rsidRDefault="005A2A20" w:rsidP="003E5065">
      <w:pPr>
        <w:spacing w:before="120" w:after="120" w:line="360" w:lineRule="auto"/>
        <w:ind w:left="360"/>
        <w:jc w:val="both"/>
        <w:rPr>
          <w:rFonts w:ascii="Times New Roman" w:hAnsi="Times New Roman" w:cs="Times New Roman"/>
          <w:b/>
          <w:sz w:val="24"/>
          <w:szCs w:val="24"/>
        </w:rPr>
        <w:sectPr w:rsidR="005A2A20" w:rsidSect="0093335B">
          <w:pgSz w:w="11906" w:h="16838"/>
          <w:pgMar w:top="1701" w:right="1134" w:bottom="1134" w:left="1701" w:header="1701" w:footer="1134" w:gutter="0"/>
          <w:pgNumType w:fmt="lowerRoman"/>
          <w:cols w:space="708"/>
          <w:titlePg/>
          <w:docGrid w:linePitch="360"/>
        </w:sectPr>
      </w:pPr>
    </w:p>
    <w:p w:rsidR="00A65A42" w:rsidRPr="005A2A20" w:rsidRDefault="001C2DD3" w:rsidP="00F326E3">
      <w:pPr>
        <w:pStyle w:val="Ttulo1"/>
        <w:jc w:val="center"/>
        <w:rPr>
          <w:rFonts w:ascii="Times New Roman" w:hAnsi="Times New Roman" w:cs="Times New Roman"/>
          <w:b/>
          <w:sz w:val="28"/>
        </w:rPr>
      </w:pPr>
      <w:bookmarkStart w:id="6" w:name="_Toc526105207"/>
      <w:r w:rsidRPr="00F326E3">
        <w:rPr>
          <w:rFonts w:ascii="Times New Roman" w:hAnsi="Times New Roman" w:cs="Times New Roman"/>
          <w:b/>
          <w:sz w:val="28"/>
        </w:rPr>
        <w:lastRenderedPageBreak/>
        <w:t>LISTA DE SIGLAS E ABREVIATURAS</w:t>
      </w:r>
      <w:bookmarkEnd w:id="6"/>
    </w:p>
    <w:p w:rsidR="00A14262" w:rsidRDefault="00A14262" w:rsidP="003E5065">
      <w:pPr>
        <w:spacing w:before="120" w:after="120" w:line="360" w:lineRule="auto"/>
        <w:ind w:left="360"/>
        <w:jc w:val="both"/>
        <w:rPr>
          <w:rFonts w:ascii="Times New Roman" w:hAnsi="Times New Roman" w:cs="Times New Roman"/>
          <w:sz w:val="24"/>
          <w:szCs w:val="24"/>
        </w:rPr>
      </w:pPr>
    </w:p>
    <w:p w:rsidR="0003201F" w:rsidRPr="003E5065" w:rsidRDefault="0003201F" w:rsidP="003E5065">
      <w:pPr>
        <w:spacing w:before="120" w:after="120" w:line="360" w:lineRule="auto"/>
        <w:ind w:left="360"/>
        <w:jc w:val="both"/>
        <w:rPr>
          <w:rFonts w:ascii="Times New Roman" w:hAnsi="Times New Roman" w:cs="Times New Roman"/>
          <w:sz w:val="24"/>
          <w:szCs w:val="24"/>
        </w:rPr>
      </w:pPr>
      <w:r w:rsidRPr="003E5065">
        <w:rPr>
          <w:rFonts w:ascii="Times New Roman" w:hAnsi="Times New Roman" w:cs="Times New Roman"/>
          <w:sz w:val="24"/>
          <w:szCs w:val="24"/>
        </w:rPr>
        <w:t xml:space="preserve">ER </w:t>
      </w:r>
      <w:r w:rsidR="00D227D6" w:rsidRPr="003E5065">
        <w:rPr>
          <w:rFonts w:ascii="Times New Roman" w:hAnsi="Times New Roman" w:cs="Times New Roman"/>
          <w:sz w:val="24"/>
          <w:szCs w:val="24"/>
        </w:rPr>
        <w:t xml:space="preserve">– </w:t>
      </w:r>
      <w:r w:rsidRPr="003E5065">
        <w:rPr>
          <w:rFonts w:ascii="Times New Roman" w:hAnsi="Times New Roman" w:cs="Times New Roman"/>
          <w:sz w:val="24"/>
          <w:szCs w:val="24"/>
        </w:rPr>
        <w:t>Engenharia de Requistos</w:t>
      </w:r>
    </w:p>
    <w:p w:rsidR="0003201F" w:rsidRPr="00F326E3" w:rsidRDefault="0003201F" w:rsidP="003E5065">
      <w:pPr>
        <w:spacing w:before="120" w:after="120" w:line="360" w:lineRule="auto"/>
        <w:ind w:left="360"/>
        <w:jc w:val="both"/>
        <w:rPr>
          <w:rFonts w:ascii="Times New Roman" w:hAnsi="Times New Roman" w:cs="Times New Roman"/>
          <w:sz w:val="24"/>
          <w:szCs w:val="24"/>
          <w:lang w:val="en-US"/>
        </w:rPr>
      </w:pPr>
      <w:r w:rsidRPr="00F326E3">
        <w:rPr>
          <w:rFonts w:ascii="Times New Roman" w:hAnsi="Times New Roman" w:cs="Times New Roman"/>
          <w:sz w:val="24"/>
          <w:szCs w:val="24"/>
          <w:lang w:val="en-US"/>
        </w:rPr>
        <w:t>ERP</w:t>
      </w:r>
      <w:r w:rsidR="00D227D6" w:rsidRPr="00F326E3">
        <w:rPr>
          <w:rFonts w:ascii="Times New Roman" w:hAnsi="Times New Roman" w:cs="Times New Roman"/>
          <w:sz w:val="24"/>
          <w:szCs w:val="24"/>
          <w:lang w:val="en-US"/>
        </w:rPr>
        <w:t xml:space="preserve"> – </w:t>
      </w:r>
      <w:r w:rsidRPr="00F326E3">
        <w:rPr>
          <w:rFonts w:ascii="Times New Roman" w:hAnsi="Times New Roman" w:cs="Times New Roman"/>
          <w:sz w:val="24"/>
          <w:szCs w:val="24"/>
          <w:lang w:val="en-US"/>
        </w:rPr>
        <w:t>Enterprise Resource Planning</w:t>
      </w:r>
    </w:p>
    <w:p w:rsidR="0003201F" w:rsidRPr="003E5065" w:rsidRDefault="0003201F" w:rsidP="003E5065">
      <w:pPr>
        <w:spacing w:before="120" w:after="120" w:line="360" w:lineRule="auto"/>
        <w:ind w:left="360"/>
        <w:jc w:val="both"/>
        <w:rPr>
          <w:rFonts w:ascii="Times New Roman" w:hAnsi="Times New Roman" w:cs="Times New Roman"/>
          <w:sz w:val="24"/>
          <w:szCs w:val="24"/>
          <w:lang w:val="en-US"/>
        </w:rPr>
      </w:pPr>
      <w:r w:rsidRPr="003E5065">
        <w:rPr>
          <w:rFonts w:ascii="Times New Roman" w:hAnsi="Times New Roman" w:cs="Times New Roman"/>
          <w:sz w:val="24"/>
          <w:szCs w:val="24"/>
          <w:lang w:val="en-US"/>
        </w:rPr>
        <w:t xml:space="preserve">DDL </w:t>
      </w:r>
      <w:r w:rsidR="00D227D6" w:rsidRPr="003E5065">
        <w:rPr>
          <w:rFonts w:ascii="Times New Roman" w:hAnsi="Times New Roman" w:cs="Times New Roman"/>
          <w:sz w:val="24"/>
          <w:szCs w:val="24"/>
          <w:lang w:val="en-US"/>
        </w:rPr>
        <w:t xml:space="preserve">– Data Definition Language </w:t>
      </w:r>
    </w:p>
    <w:p w:rsidR="0003201F" w:rsidRPr="003E5065" w:rsidRDefault="0003201F" w:rsidP="003E5065">
      <w:pPr>
        <w:spacing w:before="120" w:after="120" w:line="360" w:lineRule="auto"/>
        <w:ind w:left="360"/>
        <w:jc w:val="both"/>
        <w:rPr>
          <w:rFonts w:ascii="Times New Roman" w:hAnsi="Times New Roman" w:cs="Times New Roman"/>
          <w:sz w:val="24"/>
          <w:szCs w:val="24"/>
          <w:lang w:val="en-US"/>
        </w:rPr>
      </w:pPr>
      <w:r w:rsidRPr="003E5065">
        <w:rPr>
          <w:rFonts w:ascii="Times New Roman" w:hAnsi="Times New Roman" w:cs="Times New Roman"/>
          <w:sz w:val="24"/>
          <w:szCs w:val="24"/>
          <w:lang w:val="en-US"/>
        </w:rPr>
        <w:t>DML</w:t>
      </w:r>
      <w:r w:rsidR="00D227D6" w:rsidRPr="003E5065">
        <w:rPr>
          <w:rFonts w:ascii="Times New Roman" w:hAnsi="Times New Roman" w:cs="Times New Roman"/>
          <w:sz w:val="24"/>
          <w:szCs w:val="24"/>
          <w:lang w:val="en-US"/>
        </w:rPr>
        <w:t xml:space="preserve"> – Data Manipulation Language</w:t>
      </w:r>
    </w:p>
    <w:p w:rsidR="0003201F" w:rsidRPr="003E5065" w:rsidRDefault="0003201F" w:rsidP="003E5065">
      <w:pPr>
        <w:spacing w:before="120" w:after="120" w:line="360" w:lineRule="auto"/>
        <w:ind w:left="360"/>
        <w:jc w:val="both"/>
        <w:rPr>
          <w:rFonts w:ascii="Times New Roman" w:hAnsi="Times New Roman" w:cs="Times New Roman"/>
          <w:sz w:val="24"/>
          <w:szCs w:val="24"/>
          <w:lang w:val="en-US"/>
        </w:rPr>
      </w:pPr>
      <w:r w:rsidRPr="003E5065">
        <w:rPr>
          <w:rFonts w:ascii="Times New Roman" w:hAnsi="Times New Roman" w:cs="Times New Roman"/>
          <w:sz w:val="24"/>
          <w:szCs w:val="24"/>
          <w:lang w:val="en-US"/>
        </w:rPr>
        <w:t xml:space="preserve">IEEE </w:t>
      </w:r>
      <w:r w:rsidR="00D227D6" w:rsidRPr="003E5065">
        <w:rPr>
          <w:rFonts w:ascii="Times New Roman" w:hAnsi="Times New Roman" w:cs="Times New Roman"/>
          <w:sz w:val="24"/>
          <w:szCs w:val="24"/>
          <w:lang w:val="en-US"/>
        </w:rPr>
        <w:t xml:space="preserve">– </w:t>
      </w:r>
      <w:r w:rsidRPr="003E5065">
        <w:rPr>
          <w:rFonts w:ascii="Times New Roman" w:hAnsi="Times New Roman" w:cs="Times New Roman"/>
          <w:sz w:val="24"/>
          <w:szCs w:val="24"/>
          <w:lang w:val="en-US"/>
        </w:rPr>
        <w:t xml:space="preserve">Institute of Electrical and Electronics Engineers </w:t>
      </w:r>
    </w:p>
    <w:p w:rsidR="00D227D6" w:rsidRPr="003E5065" w:rsidRDefault="00D227D6" w:rsidP="003E5065">
      <w:pPr>
        <w:spacing w:before="120" w:after="120" w:line="360" w:lineRule="auto"/>
        <w:ind w:left="360"/>
        <w:jc w:val="both"/>
        <w:rPr>
          <w:rFonts w:ascii="Times New Roman" w:hAnsi="Times New Roman" w:cs="Times New Roman"/>
          <w:sz w:val="24"/>
          <w:szCs w:val="24"/>
          <w:lang w:val="en-US"/>
        </w:rPr>
      </w:pPr>
      <w:r w:rsidRPr="003E5065">
        <w:rPr>
          <w:rFonts w:ascii="Times New Roman" w:hAnsi="Times New Roman" w:cs="Times New Roman"/>
          <w:sz w:val="24"/>
          <w:szCs w:val="24"/>
          <w:lang w:val="en-US"/>
        </w:rPr>
        <w:t>OMT – Object Modeling Technique</w:t>
      </w:r>
    </w:p>
    <w:p w:rsidR="00D227D6" w:rsidRPr="003E5065" w:rsidRDefault="00D227D6" w:rsidP="003E5065">
      <w:pPr>
        <w:spacing w:before="120" w:after="120" w:line="360" w:lineRule="auto"/>
        <w:ind w:left="360"/>
        <w:jc w:val="both"/>
        <w:rPr>
          <w:rFonts w:ascii="Times New Roman" w:hAnsi="Times New Roman" w:cs="Times New Roman"/>
          <w:sz w:val="24"/>
          <w:szCs w:val="24"/>
          <w:lang w:val="en-US"/>
        </w:rPr>
      </w:pPr>
      <w:r w:rsidRPr="003E5065">
        <w:rPr>
          <w:rFonts w:ascii="Times New Roman" w:hAnsi="Times New Roman" w:cs="Times New Roman"/>
          <w:sz w:val="24"/>
          <w:szCs w:val="24"/>
          <w:lang w:val="en-US"/>
        </w:rPr>
        <w:t xml:space="preserve">OOSE – </w:t>
      </w:r>
      <w:r w:rsidR="00872709" w:rsidRPr="003E5065">
        <w:rPr>
          <w:rFonts w:ascii="Times New Roman" w:hAnsi="Times New Roman" w:cs="Times New Roman"/>
          <w:sz w:val="24"/>
          <w:szCs w:val="24"/>
          <w:lang w:val="en-US"/>
        </w:rPr>
        <w:t xml:space="preserve">Objected </w:t>
      </w:r>
      <w:r w:rsidRPr="003E5065">
        <w:rPr>
          <w:rFonts w:ascii="Times New Roman" w:hAnsi="Times New Roman" w:cs="Times New Roman"/>
          <w:sz w:val="24"/>
          <w:szCs w:val="24"/>
          <w:lang w:val="en-US"/>
        </w:rPr>
        <w:t>Oriented Software Engineering</w:t>
      </w:r>
    </w:p>
    <w:p w:rsidR="00D227D6" w:rsidRPr="003E5065" w:rsidRDefault="00D227D6" w:rsidP="003E5065">
      <w:pPr>
        <w:spacing w:before="120" w:after="120" w:line="360" w:lineRule="auto"/>
        <w:ind w:left="360"/>
        <w:jc w:val="both"/>
        <w:rPr>
          <w:rFonts w:ascii="Times New Roman" w:hAnsi="Times New Roman" w:cs="Times New Roman"/>
          <w:sz w:val="24"/>
          <w:szCs w:val="24"/>
        </w:rPr>
      </w:pPr>
      <w:r w:rsidRPr="003E5065">
        <w:rPr>
          <w:rFonts w:ascii="Times New Roman" w:hAnsi="Times New Roman" w:cs="Times New Roman"/>
          <w:sz w:val="24"/>
          <w:szCs w:val="24"/>
        </w:rPr>
        <w:t>OMG – Object Management Group</w:t>
      </w:r>
    </w:p>
    <w:p w:rsidR="00872709" w:rsidRPr="003E5065" w:rsidRDefault="00872709" w:rsidP="003E5065">
      <w:pPr>
        <w:spacing w:before="120" w:after="120" w:line="360" w:lineRule="auto"/>
        <w:ind w:left="360"/>
        <w:jc w:val="both"/>
        <w:rPr>
          <w:rFonts w:ascii="Times New Roman" w:hAnsi="Times New Roman" w:cs="Times New Roman"/>
          <w:sz w:val="24"/>
          <w:szCs w:val="24"/>
        </w:rPr>
      </w:pPr>
      <w:r w:rsidRPr="003E5065">
        <w:rPr>
          <w:rFonts w:ascii="Times New Roman" w:hAnsi="Times New Roman" w:cs="Times New Roman"/>
          <w:sz w:val="24"/>
          <w:szCs w:val="24"/>
        </w:rPr>
        <w:t>RF – Requisitos Funcionais</w:t>
      </w:r>
    </w:p>
    <w:p w:rsidR="0003201F" w:rsidRPr="003E5065" w:rsidRDefault="00872709" w:rsidP="003E5065">
      <w:pPr>
        <w:spacing w:before="120" w:after="120" w:line="360" w:lineRule="auto"/>
        <w:ind w:left="360"/>
        <w:jc w:val="both"/>
        <w:rPr>
          <w:rFonts w:ascii="Times New Roman" w:hAnsi="Times New Roman" w:cs="Times New Roman"/>
          <w:sz w:val="24"/>
          <w:szCs w:val="24"/>
        </w:rPr>
      </w:pPr>
      <w:r w:rsidRPr="003E5065">
        <w:rPr>
          <w:rFonts w:ascii="Times New Roman" w:hAnsi="Times New Roman" w:cs="Times New Roman"/>
          <w:sz w:val="24"/>
          <w:szCs w:val="24"/>
        </w:rPr>
        <w:t>RFN – Requisitos não funcionais</w:t>
      </w:r>
    </w:p>
    <w:p w:rsidR="0003201F" w:rsidRPr="003E5065" w:rsidRDefault="0003201F" w:rsidP="003E5065">
      <w:pPr>
        <w:spacing w:before="120" w:after="120" w:line="360" w:lineRule="auto"/>
        <w:ind w:left="360"/>
        <w:jc w:val="both"/>
        <w:rPr>
          <w:rFonts w:ascii="Times New Roman" w:hAnsi="Times New Roman" w:cs="Times New Roman"/>
          <w:sz w:val="24"/>
          <w:szCs w:val="24"/>
        </w:rPr>
      </w:pPr>
      <w:r w:rsidRPr="003E5065">
        <w:rPr>
          <w:rFonts w:ascii="Times New Roman" w:hAnsi="Times New Roman" w:cs="Times New Roman"/>
          <w:sz w:val="24"/>
          <w:szCs w:val="24"/>
        </w:rPr>
        <w:t>SIG</w:t>
      </w:r>
      <w:r w:rsidR="00872709" w:rsidRPr="003E5065">
        <w:rPr>
          <w:rFonts w:ascii="Times New Roman" w:hAnsi="Times New Roman" w:cs="Times New Roman"/>
          <w:sz w:val="24"/>
          <w:szCs w:val="24"/>
        </w:rPr>
        <w:t xml:space="preserve"> – </w:t>
      </w:r>
      <w:r w:rsidRPr="003E5065">
        <w:rPr>
          <w:rFonts w:ascii="Times New Roman" w:hAnsi="Times New Roman" w:cs="Times New Roman"/>
          <w:sz w:val="24"/>
          <w:szCs w:val="24"/>
        </w:rPr>
        <w:t>Sistema de informação gereniais</w:t>
      </w:r>
    </w:p>
    <w:p w:rsidR="00872709" w:rsidRPr="003E5065" w:rsidRDefault="00872709" w:rsidP="003E5065">
      <w:pPr>
        <w:spacing w:before="120" w:after="120" w:line="360" w:lineRule="auto"/>
        <w:ind w:left="360"/>
        <w:jc w:val="both"/>
        <w:rPr>
          <w:rFonts w:ascii="Times New Roman" w:hAnsi="Times New Roman" w:cs="Times New Roman"/>
          <w:sz w:val="24"/>
          <w:szCs w:val="24"/>
        </w:rPr>
      </w:pPr>
      <w:r w:rsidRPr="003E5065">
        <w:rPr>
          <w:rFonts w:ascii="Times New Roman" w:hAnsi="Times New Roman" w:cs="Times New Roman"/>
          <w:sz w:val="24"/>
          <w:szCs w:val="24"/>
        </w:rPr>
        <w:t>SGBD – Sistema de Gestão de Base de Dados</w:t>
      </w:r>
    </w:p>
    <w:p w:rsidR="00872709" w:rsidRPr="003E5065" w:rsidRDefault="00872709" w:rsidP="003E5065">
      <w:pPr>
        <w:spacing w:before="120" w:after="120" w:line="360" w:lineRule="auto"/>
        <w:ind w:left="360"/>
        <w:jc w:val="both"/>
        <w:rPr>
          <w:rFonts w:ascii="Times New Roman" w:hAnsi="Times New Roman" w:cs="Times New Roman"/>
          <w:sz w:val="24"/>
          <w:szCs w:val="24"/>
        </w:rPr>
      </w:pPr>
      <w:r w:rsidRPr="003E5065">
        <w:rPr>
          <w:rFonts w:ascii="Times New Roman" w:hAnsi="Times New Roman" w:cs="Times New Roman"/>
          <w:sz w:val="24"/>
          <w:szCs w:val="24"/>
        </w:rPr>
        <w:t>SGV – Sistemas de Gestão de Vendas</w:t>
      </w:r>
    </w:p>
    <w:p w:rsidR="00872709" w:rsidRPr="003E5065" w:rsidRDefault="00872709" w:rsidP="003E5065">
      <w:pPr>
        <w:spacing w:before="120" w:after="120" w:line="360" w:lineRule="auto"/>
        <w:ind w:left="360"/>
        <w:jc w:val="both"/>
        <w:rPr>
          <w:rFonts w:ascii="Times New Roman" w:hAnsi="Times New Roman" w:cs="Times New Roman"/>
          <w:sz w:val="24"/>
          <w:szCs w:val="24"/>
        </w:rPr>
      </w:pPr>
      <w:r w:rsidRPr="003E5065">
        <w:rPr>
          <w:rFonts w:ascii="Times New Roman" w:hAnsi="Times New Roman" w:cs="Times New Roman"/>
          <w:sz w:val="24"/>
          <w:szCs w:val="24"/>
        </w:rPr>
        <w:t>UML – Unified Modelling Language</w:t>
      </w:r>
    </w:p>
    <w:p w:rsidR="00872709" w:rsidRPr="003E5065" w:rsidRDefault="00872709" w:rsidP="003E5065">
      <w:pPr>
        <w:spacing w:before="120" w:after="120" w:line="360" w:lineRule="auto"/>
        <w:ind w:left="360"/>
        <w:jc w:val="both"/>
        <w:rPr>
          <w:rFonts w:ascii="Times New Roman" w:hAnsi="Times New Roman" w:cs="Times New Roman"/>
          <w:sz w:val="24"/>
          <w:szCs w:val="24"/>
        </w:rPr>
      </w:pPr>
      <w:r w:rsidRPr="003E5065">
        <w:rPr>
          <w:rFonts w:ascii="Times New Roman" w:hAnsi="Times New Roman" w:cs="Times New Roman"/>
          <w:sz w:val="24"/>
          <w:szCs w:val="24"/>
        </w:rPr>
        <w:t>TI – Tecnologia de Informação</w:t>
      </w:r>
    </w:p>
    <w:p w:rsidR="0003201F" w:rsidRPr="003E5065" w:rsidRDefault="0003201F" w:rsidP="003E5065">
      <w:pPr>
        <w:spacing w:before="120" w:after="120" w:line="360" w:lineRule="auto"/>
        <w:jc w:val="both"/>
        <w:rPr>
          <w:rFonts w:ascii="Times New Roman" w:hAnsi="Times New Roman" w:cs="Times New Roman"/>
          <w:b/>
          <w:sz w:val="24"/>
          <w:szCs w:val="24"/>
        </w:rPr>
      </w:pPr>
    </w:p>
    <w:p w:rsidR="00A65A42" w:rsidRPr="003E5065" w:rsidRDefault="00A65A42" w:rsidP="003E5065">
      <w:pPr>
        <w:spacing w:before="120" w:after="120" w:line="360" w:lineRule="auto"/>
        <w:ind w:left="360"/>
        <w:jc w:val="both"/>
        <w:rPr>
          <w:rFonts w:ascii="Times New Roman" w:hAnsi="Times New Roman" w:cs="Times New Roman"/>
          <w:b/>
          <w:sz w:val="24"/>
          <w:szCs w:val="24"/>
        </w:rPr>
      </w:pPr>
    </w:p>
    <w:p w:rsidR="00A65A42" w:rsidRPr="003E5065" w:rsidRDefault="00A65A42" w:rsidP="003E5065">
      <w:pPr>
        <w:spacing w:before="120" w:after="120" w:line="360" w:lineRule="auto"/>
        <w:ind w:left="360"/>
        <w:jc w:val="both"/>
        <w:rPr>
          <w:rFonts w:ascii="Times New Roman" w:hAnsi="Times New Roman" w:cs="Times New Roman"/>
          <w:b/>
          <w:sz w:val="24"/>
          <w:szCs w:val="24"/>
        </w:rPr>
      </w:pPr>
    </w:p>
    <w:p w:rsidR="00FB40ED" w:rsidRPr="003E5065" w:rsidRDefault="00FB40ED" w:rsidP="003E5065">
      <w:pPr>
        <w:spacing w:before="120" w:after="120" w:line="360" w:lineRule="auto"/>
        <w:ind w:left="360"/>
        <w:jc w:val="both"/>
        <w:rPr>
          <w:rFonts w:ascii="Times New Roman" w:hAnsi="Times New Roman" w:cs="Times New Roman"/>
          <w:b/>
          <w:sz w:val="24"/>
          <w:szCs w:val="24"/>
        </w:rPr>
      </w:pPr>
    </w:p>
    <w:p w:rsidR="00FB40ED" w:rsidRPr="003E5065" w:rsidRDefault="00FB40ED" w:rsidP="003E5065">
      <w:pPr>
        <w:spacing w:before="120" w:after="120" w:line="360" w:lineRule="auto"/>
        <w:ind w:left="360"/>
        <w:jc w:val="both"/>
        <w:rPr>
          <w:rFonts w:ascii="Times New Roman" w:hAnsi="Times New Roman" w:cs="Times New Roman"/>
          <w:b/>
          <w:sz w:val="24"/>
          <w:szCs w:val="24"/>
        </w:rPr>
      </w:pPr>
    </w:p>
    <w:p w:rsidR="00FB40ED" w:rsidRDefault="00FB40ED" w:rsidP="003E5065">
      <w:pPr>
        <w:spacing w:before="120" w:after="120" w:line="360" w:lineRule="auto"/>
        <w:ind w:left="360"/>
        <w:jc w:val="both"/>
        <w:rPr>
          <w:rFonts w:ascii="Times New Roman" w:hAnsi="Times New Roman" w:cs="Times New Roman"/>
          <w:b/>
          <w:sz w:val="24"/>
          <w:szCs w:val="24"/>
        </w:rPr>
      </w:pPr>
    </w:p>
    <w:p w:rsidR="00A14262" w:rsidRDefault="00A14262" w:rsidP="003E5065">
      <w:pPr>
        <w:spacing w:before="120" w:after="120" w:line="360" w:lineRule="auto"/>
        <w:ind w:left="360"/>
        <w:jc w:val="both"/>
        <w:rPr>
          <w:rFonts w:ascii="Times New Roman" w:hAnsi="Times New Roman" w:cs="Times New Roman"/>
          <w:b/>
          <w:sz w:val="24"/>
          <w:szCs w:val="24"/>
        </w:rPr>
      </w:pPr>
    </w:p>
    <w:p w:rsidR="00A14262" w:rsidRDefault="00A14262" w:rsidP="003E5065">
      <w:pPr>
        <w:spacing w:before="120" w:after="120" w:line="360" w:lineRule="auto"/>
        <w:ind w:left="360"/>
        <w:jc w:val="both"/>
        <w:rPr>
          <w:rFonts w:ascii="Times New Roman" w:hAnsi="Times New Roman" w:cs="Times New Roman"/>
          <w:b/>
          <w:sz w:val="24"/>
          <w:szCs w:val="24"/>
        </w:rPr>
      </w:pPr>
    </w:p>
    <w:p w:rsidR="00FB40ED" w:rsidRDefault="005A2A20" w:rsidP="00F326E3">
      <w:pPr>
        <w:pStyle w:val="Ttulo1"/>
        <w:jc w:val="center"/>
        <w:rPr>
          <w:rFonts w:ascii="Times New Roman" w:hAnsi="Times New Roman" w:cs="Times New Roman"/>
          <w:b/>
          <w:sz w:val="28"/>
        </w:rPr>
      </w:pPr>
      <w:bookmarkStart w:id="7" w:name="_Toc526105208"/>
      <w:r w:rsidRPr="00F326E3">
        <w:rPr>
          <w:rFonts w:ascii="Times New Roman" w:hAnsi="Times New Roman" w:cs="Times New Roman"/>
          <w:b/>
          <w:sz w:val="28"/>
        </w:rPr>
        <w:lastRenderedPageBreak/>
        <w:t>INDÍCE DE FIGURAS</w:t>
      </w:r>
      <w:bookmarkEnd w:id="7"/>
    </w:p>
    <w:p w:rsidR="0093335B" w:rsidRDefault="0093335B" w:rsidP="0093335B"/>
    <w:p w:rsidR="001A09B4" w:rsidRPr="001A09B4" w:rsidRDefault="001A09B4" w:rsidP="001A09B4">
      <w:pPr>
        <w:pStyle w:val="ndicedeilustraes"/>
        <w:tabs>
          <w:tab w:val="right" w:leader="dot" w:pos="9061"/>
        </w:tabs>
        <w:spacing w:line="360" w:lineRule="auto"/>
        <w:rPr>
          <w:rFonts w:ascii="Times New Roman" w:eastAsiaTheme="minorEastAsia" w:hAnsi="Times New Roman" w:cs="Times New Roman"/>
          <w:noProof/>
          <w:sz w:val="24"/>
          <w:szCs w:val="24"/>
          <w:lang w:eastAsia="pt-PT"/>
        </w:rPr>
      </w:pPr>
      <w:r w:rsidRPr="001A09B4">
        <w:rPr>
          <w:rFonts w:ascii="Times New Roman" w:hAnsi="Times New Roman" w:cs="Times New Roman"/>
          <w:sz w:val="24"/>
          <w:szCs w:val="24"/>
        </w:rPr>
        <w:fldChar w:fldCharType="begin"/>
      </w:r>
      <w:r w:rsidRPr="001A09B4">
        <w:rPr>
          <w:rFonts w:ascii="Times New Roman" w:hAnsi="Times New Roman" w:cs="Times New Roman"/>
          <w:sz w:val="24"/>
          <w:szCs w:val="24"/>
        </w:rPr>
        <w:instrText xml:space="preserve"> TOC \h \z \c "Figura 2." </w:instrText>
      </w:r>
      <w:r w:rsidRPr="001A09B4">
        <w:rPr>
          <w:rFonts w:ascii="Times New Roman" w:hAnsi="Times New Roman" w:cs="Times New Roman"/>
          <w:sz w:val="24"/>
          <w:szCs w:val="24"/>
        </w:rPr>
        <w:fldChar w:fldCharType="separate"/>
      </w:r>
      <w:hyperlink w:anchor="_Toc526105312" w:history="1">
        <w:r w:rsidRPr="001A09B4">
          <w:rPr>
            <w:rStyle w:val="Hiperligao"/>
            <w:rFonts w:ascii="Times New Roman" w:hAnsi="Times New Roman" w:cs="Times New Roman"/>
            <w:noProof/>
            <w:sz w:val="24"/>
            <w:szCs w:val="24"/>
          </w:rPr>
          <w:t>Figura 2. 1 Actividade da Engenharia de Requisitos</w:t>
        </w:r>
        <w:r w:rsidRPr="001A09B4">
          <w:rPr>
            <w:rFonts w:ascii="Times New Roman" w:hAnsi="Times New Roman" w:cs="Times New Roman"/>
            <w:noProof/>
            <w:webHidden/>
            <w:sz w:val="24"/>
            <w:szCs w:val="24"/>
          </w:rPr>
          <w:tab/>
        </w:r>
        <w:r w:rsidRPr="001A09B4">
          <w:rPr>
            <w:rFonts w:ascii="Times New Roman" w:hAnsi="Times New Roman" w:cs="Times New Roman"/>
            <w:noProof/>
            <w:webHidden/>
            <w:sz w:val="24"/>
            <w:szCs w:val="24"/>
          </w:rPr>
          <w:fldChar w:fldCharType="begin"/>
        </w:r>
        <w:r w:rsidRPr="001A09B4">
          <w:rPr>
            <w:rFonts w:ascii="Times New Roman" w:hAnsi="Times New Roman" w:cs="Times New Roman"/>
            <w:noProof/>
            <w:webHidden/>
            <w:sz w:val="24"/>
            <w:szCs w:val="24"/>
          </w:rPr>
          <w:instrText xml:space="preserve"> PAGEREF _Toc526105312 \h </w:instrText>
        </w:r>
        <w:r w:rsidRPr="001A09B4">
          <w:rPr>
            <w:rFonts w:ascii="Times New Roman" w:hAnsi="Times New Roman" w:cs="Times New Roman"/>
            <w:noProof/>
            <w:webHidden/>
            <w:sz w:val="24"/>
            <w:szCs w:val="24"/>
          </w:rPr>
        </w:r>
        <w:r w:rsidRPr="001A09B4">
          <w:rPr>
            <w:rFonts w:ascii="Times New Roman" w:hAnsi="Times New Roman" w:cs="Times New Roman"/>
            <w:noProof/>
            <w:webHidden/>
            <w:sz w:val="24"/>
            <w:szCs w:val="24"/>
          </w:rPr>
          <w:fldChar w:fldCharType="separate"/>
        </w:r>
        <w:r w:rsidRPr="001A09B4">
          <w:rPr>
            <w:rFonts w:ascii="Times New Roman" w:hAnsi="Times New Roman" w:cs="Times New Roman"/>
            <w:noProof/>
            <w:webHidden/>
            <w:sz w:val="24"/>
            <w:szCs w:val="24"/>
          </w:rPr>
          <w:t>11</w:t>
        </w:r>
        <w:r w:rsidRPr="001A09B4">
          <w:rPr>
            <w:rFonts w:ascii="Times New Roman" w:hAnsi="Times New Roman" w:cs="Times New Roman"/>
            <w:noProof/>
            <w:webHidden/>
            <w:sz w:val="24"/>
            <w:szCs w:val="24"/>
          </w:rPr>
          <w:fldChar w:fldCharType="end"/>
        </w:r>
      </w:hyperlink>
    </w:p>
    <w:p w:rsidR="001A09B4" w:rsidRPr="001A09B4" w:rsidRDefault="001A09B4" w:rsidP="001A09B4">
      <w:pPr>
        <w:pStyle w:val="ndicedeilustraes"/>
        <w:tabs>
          <w:tab w:val="right" w:leader="dot" w:pos="9061"/>
        </w:tabs>
        <w:spacing w:line="360" w:lineRule="auto"/>
        <w:rPr>
          <w:rFonts w:ascii="Times New Roman" w:eastAsiaTheme="minorEastAsia" w:hAnsi="Times New Roman" w:cs="Times New Roman"/>
          <w:noProof/>
          <w:sz w:val="24"/>
          <w:szCs w:val="24"/>
          <w:lang w:eastAsia="pt-PT"/>
        </w:rPr>
      </w:pPr>
      <w:hyperlink w:anchor="_Toc526105313" w:history="1">
        <w:r w:rsidRPr="001A09B4">
          <w:rPr>
            <w:rStyle w:val="Hiperligao"/>
            <w:rFonts w:ascii="Times New Roman" w:hAnsi="Times New Roman" w:cs="Times New Roman"/>
            <w:noProof/>
            <w:sz w:val="24"/>
            <w:szCs w:val="24"/>
          </w:rPr>
          <w:t>Figura 2. 2 Modelo incremental</w:t>
        </w:r>
        <w:r w:rsidRPr="001A09B4">
          <w:rPr>
            <w:rFonts w:ascii="Times New Roman" w:hAnsi="Times New Roman" w:cs="Times New Roman"/>
            <w:noProof/>
            <w:webHidden/>
            <w:sz w:val="24"/>
            <w:szCs w:val="24"/>
          </w:rPr>
          <w:tab/>
        </w:r>
        <w:r w:rsidRPr="001A09B4">
          <w:rPr>
            <w:rFonts w:ascii="Times New Roman" w:hAnsi="Times New Roman" w:cs="Times New Roman"/>
            <w:noProof/>
            <w:webHidden/>
            <w:sz w:val="24"/>
            <w:szCs w:val="24"/>
          </w:rPr>
          <w:fldChar w:fldCharType="begin"/>
        </w:r>
        <w:r w:rsidRPr="001A09B4">
          <w:rPr>
            <w:rFonts w:ascii="Times New Roman" w:hAnsi="Times New Roman" w:cs="Times New Roman"/>
            <w:noProof/>
            <w:webHidden/>
            <w:sz w:val="24"/>
            <w:szCs w:val="24"/>
          </w:rPr>
          <w:instrText xml:space="preserve"> PAGEREF _Toc526105313 \h </w:instrText>
        </w:r>
        <w:r w:rsidRPr="001A09B4">
          <w:rPr>
            <w:rFonts w:ascii="Times New Roman" w:hAnsi="Times New Roman" w:cs="Times New Roman"/>
            <w:noProof/>
            <w:webHidden/>
            <w:sz w:val="24"/>
            <w:szCs w:val="24"/>
          </w:rPr>
        </w:r>
        <w:r w:rsidRPr="001A09B4">
          <w:rPr>
            <w:rFonts w:ascii="Times New Roman" w:hAnsi="Times New Roman" w:cs="Times New Roman"/>
            <w:noProof/>
            <w:webHidden/>
            <w:sz w:val="24"/>
            <w:szCs w:val="24"/>
          </w:rPr>
          <w:fldChar w:fldCharType="separate"/>
        </w:r>
        <w:r w:rsidRPr="001A09B4">
          <w:rPr>
            <w:rFonts w:ascii="Times New Roman" w:hAnsi="Times New Roman" w:cs="Times New Roman"/>
            <w:noProof/>
            <w:webHidden/>
            <w:sz w:val="24"/>
            <w:szCs w:val="24"/>
          </w:rPr>
          <w:t>17</w:t>
        </w:r>
        <w:r w:rsidRPr="001A09B4">
          <w:rPr>
            <w:rFonts w:ascii="Times New Roman" w:hAnsi="Times New Roman" w:cs="Times New Roman"/>
            <w:noProof/>
            <w:webHidden/>
            <w:sz w:val="24"/>
            <w:szCs w:val="24"/>
          </w:rPr>
          <w:fldChar w:fldCharType="end"/>
        </w:r>
      </w:hyperlink>
    </w:p>
    <w:p w:rsidR="001A09B4" w:rsidRPr="001A09B4" w:rsidRDefault="001A09B4" w:rsidP="001A09B4">
      <w:pPr>
        <w:spacing w:after="0" w:line="360" w:lineRule="auto"/>
        <w:rPr>
          <w:rFonts w:ascii="Times New Roman" w:hAnsi="Times New Roman" w:cs="Times New Roman"/>
          <w:sz w:val="24"/>
          <w:szCs w:val="24"/>
        </w:rPr>
      </w:pPr>
      <w:r w:rsidRPr="001A09B4">
        <w:rPr>
          <w:rFonts w:ascii="Times New Roman" w:hAnsi="Times New Roman" w:cs="Times New Roman"/>
          <w:sz w:val="24"/>
          <w:szCs w:val="24"/>
        </w:rPr>
        <w:fldChar w:fldCharType="end"/>
      </w:r>
    </w:p>
    <w:p w:rsidR="001A09B4" w:rsidRPr="001A09B4" w:rsidRDefault="001A09B4" w:rsidP="001A09B4">
      <w:pPr>
        <w:pStyle w:val="ndicedeilustraes"/>
        <w:tabs>
          <w:tab w:val="right" w:leader="dot" w:pos="9061"/>
        </w:tabs>
        <w:spacing w:line="360" w:lineRule="auto"/>
        <w:rPr>
          <w:rFonts w:ascii="Times New Roman" w:eastAsiaTheme="minorEastAsia" w:hAnsi="Times New Roman" w:cs="Times New Roman"/>
          <w:noProof/>
          <w:sz w:val="24"/>
          <w:szCs w:val="24"/>
          <w:lang w:eastAsia="pt-PT"/>
        </w:rPr>
      </w:pPr>
      <w:r w:rsidRPr="001A09B4">
        <w:rPr>
          <w:rFonts w:ascii="Times New Roman" w:hAnsi="Times New Roman" w:cs="Times New Roman"/>
          <w:b/>
          <w:sz w:val="24"/>
          <w:szCs w:val="24"/>
        </w:rPr>
        <w:fldChar w:fldCharType="begin"/>
      </w:r>
      <w:r w:rsidRPr="001A09B4">
        <w:rPr>
          <w:rFonts w:ascii="Times New Roman" w:hAnsi="Times New Roman" w:cs="Times New Roman"/>
          <w:b/>
          <w:sz w:val="24"/>
          <w:szCs w:val="24"/>
        </w:rPr>
        <w:instrText xml:space="preserve"> TOC \h \z \c "Figura 3." </w:instrText>
      </w:r>
      <w:r w:rsidRPr="001A09B4">
        <w:rPr>
          <w:rFonts w:ascii="Times New Roman" w:hAnsi="Times New Roman" w:cs="Times New Roman"/>
          <w:b/>
          <w:sz w:val="24"/>
          <w:szCs w:val="24"/>
        </w:rPr>
        <w:fldChar w:fldCharType="separate"/>
      </w:r>
      <w:hyperlink w:anchor="_Toc526105300" w:history="1">
        <w:r w:rsidRPr="001A09B4">
          <w:rPr>
            <w:rStyle w:val="Hiperligao"/>
            <w:rFonts w:ascii="Times New Roman" w:hAnsi="Times New Roman" w:cs="Times New Roman"/>
            <w:noProof/>
            <w:sz w:val="24"/>
            <w:szCs w:val="24"/>
          </w:rPr>
          <w:t>Figura 3. 1 Diagrama de Caso de Uso do sistema</w:t>
        </w:r>
        <w:r w:rsidRPr="001A09B4">
          <w:rPr>
            <w:rFonts w:ascii="Times New Roman" w:hAnsi="Times New Roman" w:cs="Times New Roman"/>
            <w:noProof/>
            <w:webHidden/>
            <w:sz w:val="24"/>
            <w:szCs w:val="24"/>
          </w:rPr>
          <w:tab/>
        </w:r>
        <w:r w:rsidRPr="001A09B4">
          <w:rPr>
            <w:rFonts w:ascii="Times New Roman" w:hAnsi="Times New Roman" w:cs="Times New Roman"/>
            <w:noProof/>
            <w:webHidden/>
            <w:sz w:val="24"/>
            <w:szCs w:val="24"/>
          </w:rPr>
          <w:fldChar w:fldCharType="begin"/>
        </w:r>
        <w:r w:rsidRPr="001A09B4">
          <w:rPr>
            <w:rFonts w:ascii="Times New Roman" w:hAnsi="Times New Roman" w:cs="Times New Roman"/>
            <w:noProof/>
            <w:webHidden/>
            <w:sz w:val="24"/>
            <w:szCs w:val="24"/>
          </w:rPr>
          <w:instrText xml:space="preserve"> PAGEREF _Toc526105300 \h </w:instrText>
        </w:r>
        <w:r w:rsidRPr="001A09B4">
          <w:rPr>
            <w:rFonts w:ascii="Times New Roman" w:hAnsi="Times New Roman" w:cs="Times New Roman"/>
            <w:noProof/>
            <w:webHidden/>
            <w:sz w:val="24"/>
            <w:szCs w:val="24"/>
          </w:rPr>
        </w:r>
        <w:r w:rsidRPr="001A09B4">
          <w:rPr>
            <w:rFonts w:ascii="Times New Roman" w:hAnsi="Times New Roman" w:cs="Times New Roman"/>
            <w:noProof/>
            <w:webHidden/>
            <w:sz w:val="24"/>
            <w:szCs w:val="24"/>
          </w:rPr>
          <w:fldChar w:fldCharType="separate"/>
        </w:r>
        <w:r w:rsidRPr="001A09B4">
          <w:rPr>
            <w:rFonts w:ascii="Times New Roman" w:hAnsi="Times New Roman" w:cs="Times New Roman"/>
            <w:noProof/>
            <w:webHidden/>
            <w:sz w:val="24"/>
            <w:szCs w:val="24"/>
          </w:rPr>
          <w:t>31</w:t>
        </w:r>
        <w:r w:rsidRPr="001A09B4">
          <w:rPr>
            <w:rFonts w:ascii="Times New Roman" w:hAnsi="Times New Roman" w:cs="Times New Roman"/>
            <w:noProof/>
            <w:webHidden/>
            <w:sz w:val="24"/>
            <w:szCs w:val="24"/>
          </w:rPr>
          <w:fldChar w:fldCharType="end"/>
        </w:r>
      </w:hyperlink>
    </w:p>
    <w:p w:rsidR="001A09B4" w:rsidRPr="001A09B4" w:rsidRDefault="001A09B4" w:rsidP="001A09B4">
      <w:pPr>
        <w:pStyle w:val="ndicedeilustraes"/>
        <w:tabs>
          <w:tab w:val="right" w:leader="dot" w:pos="9061"/>
        </w:tabs>
        <w:spacing w:line="360" w:lineRule="auto"/>
        <w:rPr>
          <w:rFonts w:ascii="Times New Roman" w:eastAsiaTheme="minorEastAsia" w:hAnsi="Times New Roman" w:cs="Times New Roman"/>
          <w:noProof/>
          <w:sz w:val="24"/>
          <w:szCs w:val="24"/>
          <w:lang w:eastAsia="pt-PT"/>
        </w:rPr>
      </w:pPr>
      <w:hyperlink w:anchor="_Toc526105301" w:history="1">
        <w:r w:rsidRPr="001A09B4">
          <w:rPr>
            <w:rStyle w:val="Hiperligao"/>
            <w:rFonts w:ascii="Times New Roman" w:hAnsi="Times New Roman" w:cs="Times New Roman"/>
            <w:noProof/>
            <w:sz w:val="24"/>
            <w:szCs w:val="24"/>
          </w:rPr>
          <w:t>Figura 3. 2 Diagrama de atividade - caso de uso cadastrar Produto</w:t>
        </w:r>
        <w:r w:rsidRPr="001A09B4">
          <w:rPr>
            <w:rFonts w:ascii="Times New Roman" w:hAnsi="Times New Roman" w:cs="Times New Roman"/>
            <w:noProof/>
            <w:webHidden/>
            <w:sz w:val="24"/>
            <w:szCs w:val="24"/>
          </w:rPr>
          <w:tab/>
        </w:r>
        <w:r w:rsidRPr="001A09B4">
          <w:rPr>
            <w:rFonts w:ascii="Times New Roman" w:hAnsi="Times New Roman" w:cs="Times New Roman"/>
            <w:noProof/>
            <w:webHidden/>
            <w:sz w:val="24"/>
            <w:szCs w:val="24"/>
          </w:rPr>
          <w:fldChar w:fldCharType="begin"/>
        </w:r>
        <w:r w:rsidRPr="001A09B4">
          <w:rPr>
            <w:rFonts w:ascii="Times New Roman" w:hAnsi="Times New Roman" w:cs="Times New Roman"/>
            <w:noProof/>
            <w:webHidden/>
            <w:sz w:val="24"/>
            <w:szCs w:val="24"/>
          </w:rPr>
          <w:instrText xml:space="preserve"> PAGEREF _Toc526105301 \h </w:instrText>
        </w:r>
        <w:r w:rsidRPr="001A09B4">
          <w:rPr>
            <w:rFonts w:ascii="Times New Roman" w:hAnsi="Times New Roman" w:cs="Times New Roman"/>
            <w:noProof/>
            <w:webHidden/>
            <w:sz w:val="24"/>
            <w:szCs w:val="24"/>
          </w:rPr>
        </w:r>
        <w:r w:rsidRPr="001A09B4">
          <w:rPr>
            <w:rFonts w:ascii="Times New Roman" w:hAnsi="Times New Roman" w:cs="Times New Roman"/>
            <w:noProof/>
            <w:webHidden/>
            <w:sz w:val="24"/>
            <w:szCs w:val="24"/>
          </w:rPr>
          <w:fldChar w:fldCharType="separate"/>
        </w:r>
        <w:r w:rsidRPr="001A09B4">
          <w:rPr>
            <w:rFonts w:ascii="Times New Roman" w:hAnsi="Times New Roman" w:cs="Times New Roman"/>
            <w:noProof/>
            <w:webHidden/>
            <w:sz w:val="24"/>
            <w:szCs w:val="24"/>
          </w:rPr>
          <w:t>37</w:t>
        </w:r>
        <w:r w:rsidRPr="001A09B4">
          <w:rPr>
            <w:rFonts w:ascii="Times New Roman" w:hAnsi="Times New Roman" w:cs="Times New Roman"/>
            <w:noProof/>
            <w:webHidden/>
            <w:sz w:val="24"/>
            <w:szCs w:val="24"/>
          </w:rPr>
          <w:fldChar w:fldCharType="end"/>
        </w:r>
      </w:hyperlink>
    </w:p>
    <w:p w:rsidR="001A09B4" w:rsidRPr="001A09B4" w:rsidRDefault="001A09B4" w:rsidP="001A09B4">
      <w:pPr>
        <w:pStyle w:val="ndicedeilustraes"/>
        <w:tabs>
          <w:tab w:val="right" w:leader="dot" w:pos="9061"/>
        </w:tabs>
        <w:spacing w:line="360" w:lineRule="auto"/>
        <w:rPr>
          <w:rFonts w:ascii="Times New Roman" w:eastAsiaTheme="minorEastAsia" w:hAnsi="Times New Roman" w:cs="Times New Roman"/>
          <w:noProof/>
          <w:sz w:val="24"/>
          <w:szCs w:val="24"/>
          <w:lang w:eastAsia="pt-PT"/>
        </w:rPr>
      </w:pPr>
      <w:hyperlink w:anchor="_Toc526105302" w:history="1">
        <w:r w:rsidRPr="001A09B4">
          <w:rPr>
            <w:rStyle w:val="Hiperligao"/>
            <w:rFonts w:ascii="Times New Roman" w:hAnsi="Times New Roman" w:cs="Times New Roman"/>
            <w:noProof/>
            <w:sz w:val="24"/>
            <w:szCs w:val="24"/>
          </w:rPr>
          <w:t>Figura 3. 3 Diagrama de actividade - caso de uso registrar entrada de produtos</w:t>
        </w:r>
        <w:r w:rsidRPr="001A09B4">
          <w:rPr>
            <w:rFonts w:ascii="Times New Roman" w:hAnsi="Times New Roman" w:cs="Times New Roman"/>
            <w:noProof/>
            <w:webHidden/>
            <w:sz w:val="24"/>
            <w:szCs w:val="24"/>
          </w:rPr>
          <w:tab/>
        </w:r>
        <w:r w:rsidRPr="001A09B4">
          <w:rPr>
            <w:rFonts w:ascii="Times New Roman" w:hAnsi="Times New Roman" w:cs="Times New Roman"/>
            <w:noProof/>
            <w:webHidden/>
            <w:sz w:val="24"/>
            <w:szCs w:val="24"/>
          </w:rPr>
          <w:fldChar w:fldCharType="begin"/>
        </w:r>
        <w:r w:rsidRPr="001A09B4">
          <w:rPr>
            <w:rFonts w:ascii="Times New Roman" w:hAnsi="Times New Roman" w:cs="Times New Roman"/>
            <w:noProof/>
            <w:webHidden/>
            <w:sz w:val="24"/>
            <w:szCs w:val="24"/>
          </w:rPr>
          <w:instrText xml:space="preserve"> PAGEREF _Toc526105302 \h </w:instrText>
        </w:r>
        <w:r w:rsidRPr="001A09B4">
          <w:rPr>
            <w:rFonts w:ascii="Times New Roman" w:hAnsi="Times New Roman" w:cs="Times New Roman"/>
            <w:noProof/>
            <w:webHidden/>
            <w:sz w:val="24"/>
            <w:szCs w:val="24"/>
          </w:rPr>
        </w:r>
        <w:r w:rsidRPr="001A09B4">
          <w:rPr>
            <w:rFonts w:ascii="Times New Roman" w:hAnsi="Times New Roman" w:cs="Times New Roman"/>
            <w:noProof/>
            <w:webHidden/>
            <w:sz w:val="24"/>
            <w:szCs w:val="24"/>
          </w:rPr>
          <w:fldChar w:fldCharType="separate"/>
        </w:r>
        <w:r w:rsidRPr="001A09B4">
          <w:rPr>
            <w:rFonts w:ascii="Times New Roman" w:hAnsi="Times New Roman" w:cs="Times New Roman"/>
            <w:noProof/>
            <w:webHidden/>
            <w:sz w:val="24"/>
            <w:szCs w:val="24"/>
          </w:rPr>
          <w:t>37</w:t>
        </w:r>
        <w:r w:rsidRPr="001A09B4">
          <w:rPr>
            <w:rFonts w:ascii="Times New Roman" w:hAnsi="Times New Roman" w:cs="Times New Roman"/>
            <w:noProof/>
            <w:webHidden/>
            <w:sz w:val="24"/>
            <w:szCs w:val="24"/>
          </w:rPr>
          <w:fldChar w:fldCharType="end"/>
        </w:r>
      </w:hyperlink>
    </w:p>
    <w:p w:rsidR="001A09B4" w:rsidRPr="001A09B4" w:rsidRDefault="001A09B4" w:rsidP="001A09B4">
      <w:pPr>
        <w:pStyle w:val="ndicedeilustraes"/>
        <w:tabs>
          <w:tab w:val="right" w:leader="dot" w:pos="9061"/>
        </w:tabs>
        <w:spacing w:line="360" w:lineRule="auto"/>
        <w:rPr>
          <w:rFonts w:ascii="Times New Roman" w:eastAsiaTheme="minorEastAsia" w:hAnsi="Times New Roman" w:cs="Times New Roman"/>
          <w:noProof/>
          <w:sz w:val="24"/>
          <w:szCs w:val="24"/>
          <w:lang w:eastAsia="pt-PT"/>
        </w:rPr>
      </w:pPr>
      <w:hyperlink w:anchor="_Toc526105303" w:history="1">
        <w:r w:rsidRPr="001A09B4">
          <w:rPr>
            <w:rStyle w:val="Hiperligao"/>
            <w:rFonts w:ascii="Times New Roman" w:hAnsi="Times New Roman" w:cs="Times New Roman"/>
            <w:noProof/>
            <w:sz w:val="24"/>
            <w:szCs w:val="24"/>
          </w:rPr>
          <w:t>Figura 3. 4 Diagrama de atividade realizar encomenda.</w:t>
        </w:r>
        <w:r w:rsidRPr="001A09B4">
          <w:rPr>
            <w:rFonts w:ascii="Times New Roman" w:hAnsi="Times New Roman" w:cs="Times New Roman"/>
            <w:noProof/>
            <w:webHidden/>
            <w:sz w:val="24"/>
            <w:szCs w:val="24"/>
          </w:rPr>
          <w:tab/>
        </w:r>
        <w:r w:rsidRPr="001A09B4">
          <w:rPr>
            <w:rFonts w:ascii="Times New Roman" w:hAnsi="Times New Roman" w:cs="Times New Roman"/>
            <w:noProof/>
            <w:webHidden/>
            <w:sz w:val="24"/>
            <w:szCs w:val="24"/>
          </w:rPr>
          <w:fldChar w:fldCharType="begin"/>
        </w:r>
        <w:r w:rsidRPr="001A09B4">
          <w:rPr>
            <w:rFonts w:ascii="Times New Roman" w:hAnsi="Times New Roman" w:cs="Times New Roman"/>
            <w:noProof/>
            <w:webHidden/>
            <w:sz w:val="24"/>
            <w:szCs w:val="24"/>
          </w:rPr>
          <w:instrText xml:space="preserve"> PAGEREF _Toc526105303 \h </w:instrText>
        </w:r>
        <w:r w:rsidRPr="001A09B4">
          <w:rPr>
            <w:rFonts w:ascii="Times New Roman" w:hAnsi="Times New Roman" w:cs="Times New Roman"/>
            <w:noProof/>
            <w:webHidden/>
            <w:sz w:val="24"/>
            <w:szCs w:val="24"/>
          </w:rPr>
        </w:r>
        <w:r w:rsidRPr="001A09B4">
          <w:rPr>
            <w:rFonts w:ascii="Times New Roman" w:hAnsi="Times New Roman" w:cs="Times New Roman"/>
            <w:noProof/>
            <w:webHidden/>
            <w:sz w:val="24"/>
            <w:szCs w:val="24"/>
          </w:rPr>
          <w:fldChar w:fldCharType="separate"/>
        </w:r>
        <w:r w:rsidRPr="001A09B4">
          <w:rPr>
            <w:rFonts w:ascii="Times New Roman" w:hAnsi="Times New Roman" w:cs="Times New Roman"/>
            <w:noProof/>
            <w:webHidden/>
            <w:sz w:val="24"/>
            <w:szCs w:val="24"/>
          </w:rPr>
          <w:t>38</w:t>
        </w:r>
        <w:r w:rsidRPr="001A09B4">
          <w:rPr>
            <w:rFonts w:ascii="Times New Roman" w:hAnsi="Times New Roman" w:cs="Times New Roman"/>
            <w:noProof/>
            <w:webHidden/>
            <w:sz w:val="24"/>
            <w:szCs w:val="24"/>
          </w:rPr>
          <w:fldChar w:fldCharType="end"/>
        </w:r>
      </w:hyperlink>
    </w:p>
    <w:p w:rsidR="001A09B4" w:rsidRPr="001A09B4" w:rsidRDefault="001A09B4" w:rsidP="001A09B4">
      <w:pPr>
        <w:pStyle w:val="ndicedeilustraes"/>
        <w:tabs>
          <w:tab w:val="right" w:leader="dot" w:pos="9061"/>
        </w:tabs>
        <w:spacing w:line="360" w:lineRule="auto"/>
        <w:rPr>
          <w:rFonts w:ascii="Times New Roman" w:eastAsiaTheme="minorEastAsia" w:hAnsi="Times New Roman" w:cs="Times New Roman"/>
          <w:noProof/>
          <w:sz w:val="24"/>
          <w:szCs w:val="24"/>
          <w:lang w:eastAsia="pt-PT"/>
        </w:rPr>
      </w:pPr>
      <w:hyperlink w:anchor="_Toc526105304" w:history="1">
        <w:r w:rsidRPr="001A09B4">
          <w:rPr>
            <w:rStyle w:val="Hiperligao"/>
            <w:rFonts w:ascii="Times New Roman" w:hAnsi="Times New Roman" w:cs="Times New Roman"/>
            <w:noProof/>
            <w:sz w:val="24"/>
            <w:szCs w:val="24"/>
          </w:rPr>
          <w:t>Figura 3. 5 Diagrama de actividade realizar encomenda.</w:t>
        </w:r>
        <w:r w:rsidRPr="001A09B4">
          <w:rPr>
            <w:rFonts w:ascii="Times New Roman" w:hAnsi="Times New Roman" w:cs="Times New Roman"/>
            <w:noProof/>
            <w:webHidden/>
            <w:sz w:val="24"/>
            <w:szCs w:val="24"/>
          </w:rPr>
          <w:tab/>
        </w:r>
        <w:r w:rsidRPr="001A09B4">
          <w:rPr>
            <w:rFonts w:ascii="Times New Roman" w:hAnsi="Times New Roman" w:cs="Times New Roman"/>
            <w:noProof/>
            <w:webHidden/>
            <w:sz w:val="24"/>
            <w:szCs w:val="24"/>
          </w:rPr>
          <w:fldChar w:fldCharType="begin"/>
        </w:r>
        <w:r w:rsidRPr="001A09B4">
          <w:rPr>
            <w:rFonts w:ascii="Times New Roman" w:hAnsi="Times New Roman" w:cs="Times New Roman"/>
            <w:noProof/>
            <w:webHidden/>
            <w:sz w:val="24"/>
            <w:szCs w:val="24"/>
          </w:rPr>
          <w:instrText xml:space="preserve"> PAGEREF _Toc526105304 \h </w:instrText>
        </w:r>
        <w:r w:rsidRPr="001A09B4">
          <w:rPr>
            <w:rFonts w:ascii="Times New Roman" w:hAnsi="Times New Roman" w:cs="Times New Roman"/>
            <w:noProof/>
            <w:webHidden/>
            <w:sz w:val="24"/>
            <w:szCs w:val="24"/>
          </w:rPr>
        </w:r>
        <w:r w:rsidRPr="001A09B4">
          <w:rPr>
            <w:rFonts w:ascii="Times New Roman" w:hAnsi="Times New Roman" w:cs="Times New Roman"/>
            <w:noProof/>
            <w:webHidden/>
            <w:sz w:val="24"/>
            <w:szCs w:val="24"/>
          </w:rPr>
          <w:fldChar w:fldCharType="separate"/>
        </w:r>
        <w:r w:rsidRPr="001A09B4">
          <w:rPr>
            <w:rFonts w:ascii="Times New Roman" w:hAnsi="Times New Roman" w:cs="Times New Roman"/>
            <w:noProof/>
            <w:webHidden/>
            <w:sz w:val="24"/>
            <w:szCs w:val="24"/>
          </w:rPr>
          <w:t>38</w:t>
        </w:r>
        <w:r w:rsidRPr="001A09B4">
          <w:rPr>
            <w:rFonts w:ascii="Times New Roman" w:hAnsi="Times New Roman" w:cs="Times New Roman"/>
            <w:noProof/>
            <w:webHidden/>
            <w:sz w:val="24"/>
            <w:szCs w:val="24"/>
          </w:rPr>
          <w:fldChar w:fldCharType="end"/>
        </w:r>
      </w:hyperlink>
    </w:p>
    <w:p w:rsidR="001A09B4" w:rsidRPr="001A09B4" w:rsidRDefault="001A09B4" w:rsidP="001A09B4">
      <w:pPr>
        <w:pStyle w:val="ndicedeilustraes"/>
        <w:tabs>
          <w:tab w:val="right" w:leader="dot" w:pos="9061"/>
        </w:tabs>
        <w:spacing w:line="360" w:lineRule="auto"/>
        <w:rPr>
          <w:rFonts w:ascii="Times New Roman" w:eastAsiaTheme="minorEastAsia" w:hAnsi="Times New Roman" w:cs="Times New Roman"/>
          <w:noProof/>
          <w:sz w:val="24"/>
          <w:szCs w:val="24"/>
          <w:lang w:eastAsia="pt-PT"/>
        </w:rPr>
      </w:pPr>
      <w:hyperlink w:anchor="_Toc526105305" w:history="1">
        <w:r w:rsidRPr="001A09B4">
          <w:rPr>
            <w:rStyle w:val="Hiperligao"/>
            <w:rFonts w:ascii="Times New Roman" w:hAnsi="Times New Roman" w:cs="Times New Roman"/>
            <w:noProof/>
            <w:sz w:val="24"/>
            <w:szCs w:val="24"/>
          </w:rPr>
          <w:t>Figura 3. 6 Diagrama de sequência registrar entradas de produtos</w:t>
        </w:r>
        <w:r w:rsidRPr="001A09B4">
          <w:rPr>
            <w:rFonts w:ascii="Times New Roman" w:hAnsi="Times New Roman" w:cs="Times New Roman"/>
            <w:noProof/>
            <w:webHidden/>
            <w:sz w:val="24"/>
            <w:szCs w:val="24"/>
          </w:rPr>
          <w:tab/>
        </w:r>
        <w:r w:rsidRPr="001A09B4">
          <w:rPr>
            <w:rFonts w:ascii="Times New Roman" w:hAnsi="Times New Roman" w:cs="Times New Roman"/>
            <w:noProof/>
            <w:webHidden/>
            <w:sz w:val="24"/>
            <w:szCs w:val="24"/>
          </w:rPr>
          <w:fldChar w:fldCharType="begin"/>
        </w:r>
        <w:r w:rsidRPr="001A09B4">
          <w:rPr>
            <w:rFonts w:ascii="Times New Roman" w:hAnsi="Times New Roman" w:cs="Times New Roman"/>
            <w:noProof/>
            <w:webHidden/>
            <w:sz w:val="24"/>
            <w:szCs w:val="24"/>
          </w:rPr>
          <w:instrText xml:space="preserve"> PAGEREF _Toc526105305 \h </w:instrText>
        </w:r>
        <w:r w:rsidRPr="001A09B4">
          <w:rPr>
            <w:rFonts w:ascii="Times New Roman" w:hAnsi="Times New Roman" w:cs="Times New Roman"/>
            <w:noProof/>
            <w:webHidden/>
            <w:sz w:val="24"/>
            <w:szCs w:val="24"/>
          </w:rPr>
        </w:r>
        <w:r w:rsidRPr="001A09B4">
          <w:rPr>
            <w:rFonts w:ascii="Times New Roman" w:hAnsi="Times New Roman" w:cs="Times New Roman"/>
            <w:noProof/>
            <w:webHidden/>
            <w:sz w:val="24"/>
            <w:szCs w:val="24"/>
          </w:rPr>
          <w:fldChar w:fldCharType="separate"/>
        </w:r>
        <w:r w:rsidRPr="001A09B4">
          <w:rPr>
            <w:rFonts w:ascii="Times New Roman" w:hAnsi="Times New Roman" w:cs="Times New Roman"/>
            <w:noProof/>
            <w:webHidden/>
            <w:sz w:val="24"/>
            <w:szCs w:val="24"/>
          </w:rPr>
          <w:t>39</w:t>
        </w:r>
        <w:r w:rsidRPr="001A09B4">
          <w:rPr>
            <w:rFonts w:ascii="Times New Roman" w:hAnsi="Times New Roman" w:cs="Times New Roman"/>
            <w:noProof/>
            <w:webHidden/>
            <w:sz w:val="24"/>
            <w:szCs w:val="24"/>
          </w:rPr>
          <w:fldChar w:fldCharType="end"/>
        </w:r>
      </w:hyperlink>
    </w:p>
    <w:p w:rsidR="001A09B4" w:rsidRPr="001A09B4" w:rsidRDefault="001A09B4" w:rsidP="001A09B4">
      <w:pPr>
        <w:pStyle w:val="ndicedeilustraes"/>
        <w:tabs>
          <w:tab w:val="right" w:leader="dot" w:pos="9061"/>
        </w:tabs>
        <w:spacing w:line="360" w:lineRule="auto"/>
        <w:rPr>
          <w:rFonts w:ascii="Times New Roman" w:eastAsiaTheme="minorEastAsia" w:hAnsi="Times New Roman" w:cs="Times New Roman"/>
          <w:noProof/>
          <w:sz w:val="24"/>
          <w:szCs w:val="24"/>
          <w:lang w:eastAsia="pt-PT"/>
        </w:rPr>
      </w:pPr>
      <w:hyperlink w:anchor="_Toc526105306" w:history="1">
        <w:r w:rsidRPr="001A09B4">
          <w:rPr>
            <w:rStyle w:val="Hiperligao"/>
            <w:rFonts w:ascii="Times New Roman" w:hAnsi="Times New Roman" w:cs="Times New Roman"/>
            <w:noProof/>
            <w:sz w:val="24"/>
            <w:szCs w:val="24"/>
          </w:rPr>
          <w:t>Figura 3. 7 Diagrama de sequencia realizar encomenda.</w:t>
        </w:r>
        <w:r w:rsidRPr="001A09B4">
          <w:rPr>
            <w:rFonts w:ascii="Times New Roman" w:hAnsi="Times New Roman" w:cs="Times New Roman"/>
            <w:noProof/>
            <w:webHidden/>
            <w:sz w:val="24"/>
            <w:szCs w:val="24"/>
          </w:rPr>
          <w:tab/>
        </w:r>
        <w:r w:rsidRPr="001A09B4">
          <w:rPr>
            <w:rFonts w:ascii="Times New Roman" w:hAnsi="Times New Roman" w:cs="Times New Roman"/>
            <w:noProof/>
            <w:webHidden/>
            <w:sz w:val="24"/>
            <w:szCs w:val="24"/>
          </w:rPr>
          <w:fldChar w:fldCharType="begin"/>
        </w:r>
        <w:r w:rsidRPr="001A09B4">
          <w:rPr>
            <w:rFonts w:ascii="Times New Roman" w:hAnsi="Times New Roman" w:cs="Times New Roman"/>
            <w:noProof/>
            <w:webHidden/>
            <w:sz w:val="24"/>
            <w:szCs w:val="24"/>
          </w:rPr>
          <w:instrText xml:space="preserve"> PAGEREF _Toc526105306 \h </w:instrText>
        </w:r>
        <w:r w:rsidRPr="001A09B4">
          <w:rPr>
            <w:rFonts w:ascii="Times New Roman" w:hAnsi="Times New Roman" w:cs="Times New Roman"/>
            <w:noProof/>
            <w:webHidden/>
            <w:sz w:val="24"/>
            <w:szCs w:val="24"/>
          </w:rPr>
        </w:r>
        <w:r w:rsidRPr="001A09B4">
          <w:rPr>
            <w:rFonts w:ascii="Times New Roman" w:hAnsi="Times New Roman" w:cs="Times New Roman"/>
            <w:noProof/>
            <w:webHidden/>
            <w:sz w:val="24"/>
            <w:szCs w:val="24"/>
          </w:rPr>
          <w:fldChar w:fldCharType="separate"/>
        </w:r>
        <w:r w:rsidRPr="001A09B4">
          <w:rPr>
            <w:rFonts w:ascii="Times New Roman" w:hAnsi="Times New Roman" w:cs="Times New Roman"/>
            <w:noProof/>
            <w:webHidden/>
            <w:sz w:val="24"/>
            <w:szCs w:val="24"/>
          </w:rPr>
          <w:t>40</w:t>
        </w:r>
        <w:r w:rsidRPr="001A09B4">
          <w:rPr>
            <w:rFonts w:ascii="Times New Roman" w:hAnsi="Times New Roman" w:cs="Times New Roman"/>
            <w:noProof/>
            <w:webHidden/>
            <w:sz w:val="24"/>
            <w:szCs w:val="24"/>
          </w:rPr>
          <w:fldChar w:fldCharType="end"/>
        </w:r>
      </w:hyperlink>
    </w:p>
    <w:p w:rsidR="001A09B4" w:rsidRPr="001A09B4" w:rsidRDefault="001A09B4" w:rsidP="001A09B4">
      <w:pPr>
        <w:pStyle w:val="ndicedeilustraes"/>
        <w:tabs>
          <w:tab w:val="right" w:leader="dot" w:pos="9061"/>
        </w:tabs>
        <w:spacing w:line="360" w:lineRule="auto"/>
        <w:rPr>
          <w:rFonts w:ascii="Times New Roman" w:eastAsiaTheme="minorEastAsia" w:hAnsi="Times New Roman" w:cs="Times New Roman"/>
          <w:noProof/>
          <w:sz w:val="24"/>
          <w:szCs w:val="24"/>
          <w:lang w:eastAsia="pt-PT"/>
        </w:rPr>
      </w:pPr>
      <w:hyperlink w:anchor="_Toc526105307" w:history="1">
        <w:r w:rsidRPr="001A09B4">
          <w:rPr>
            <w:rStyle w:val="Hiperligao"/>
            <w:rFonts w:ascii="Times New Roman" w:hAnsi="Times New Roman" w:cs="Times New Roman"/>
            <w:noProof/>
            <w:sz w:val="24"/>
            <w:szCs w:val="24"/>
          </w:rPr>
          <w:t>Figura 3. 8 Diagrama de sequencia atender encomenda.</w:t>
        </w:r>
        <w:r w:rsidRPr="001A09B4">
          <w:rPr>
            <w:rFonts w:ascii="Times New Roman" w:hAnsi="Times New Roman" w:cs="Times New Roman"/>
            <w:noProof/>
            <w:webHidden/>
            <w:sz w:val="24"/>
            <w:szCs w:val="24"/>
          </w:rPr>
          <w:tab/>
        </w:r>
        <w:r w:rsidRPr="001A09B4">
          <w:rPr>
            <w:rFonts w:ascii="Times New Roman" w:hAnsi="Times New Roman" w:cs="Times New Roman"/>
            <w:noProof/>
            <w:webHidden/>
            <w:sz w:val="24"/>
            <w:szCs w:val="24"/>
          </w:rPr>
          <w:fldChar w:fldCharType="begin"/>
        </w:r>
        <w:r w:rsidRPr="001A09B4">
          <w:rPr>
            <w:rFonts w:ascii="Times New Roman" w:hAnsi="Times New Roman" w:cs="Times New Roman"/>
            <w:noProof/>
            <w:webHidden/>
            <w:sz w:val="24"/>
            <w:szCs w:val="24"/>
          </w:rPr>
          <w:instrText xml:space="preserve"> PAGEREF _Toc526105307 \h </w:instrText>
        </w:r>
        <w:r w:rsidRPr="001A09B4">
          <w:rPr>
            <w:rFonts w:ascii="Times New Roman" w:hAnsi="Times New Roman" w:cs="Times New Roman"/>
            <w:noProof/>
            <w:webHidden/>
            <w:sz w:val="24"/>
            <w:szCs w:val="24"/>
          </w:rPr>
        </w:r>
        <w:r w:rsidRPr="001A09B4">
          <w:rPr>
            <w:rFonts w:ascii="Times New Roman" w:hAnsi="Times New Roman" w:cs="Times New Roman"/>
            <w:noProof/>
            <w:webHidden/>
            <w:sz w:val="24"/>
            <w:szCs w:val="24"/>
          </w:rPr>
          <w:fldChar w:fldCharType="separate"/>
        </w:r>
        <w:r w:rsidRPr="001A09B4">
          <w:rPr>
            <w:rFonts w:ascii="Times New Roman" w:hAnsi="Times New Roman" w:cs="Times New Roman"/>
            <w:noProof/>
            <w:webHidden/>
            <w:sz w:val="24"/>
            <w:szCs w:val="24"/>
          </w:rPr>
          <w:t>40</w:t>
        </w:r>
        <w:r w:rsidRPr="001A09B4">
          <w:rPr>
            <w:rFonts w:ascii="Times New Roman" w:hAnsi="Times New Roman" w:cs="Times New Roman"/>
            <w:noProof/>
            <w:webHidden/>
            <w:sz w:val="24"/>
            <w:szCs w:val="24"/>
          </w:rPr>
          <w:fldChar w:fldCharType="end"/>
        </w:r>
      </w:hyperlink>
    </w:p>
    <w:p w:rsidR="001A09B4" w:rsidRPr="001A09B4" w:rsidRDefault="001A09B4" w:rsidP="001A09B4">
      <w:pPr>
        <w:pStyle w:val="ndicedeilustraes"/>
        <w:tabs>
          <w:tab w:val="right" w:leader="dot" w:pos="9061"/>
        </w:tabs>
        <w:spacing w:line="360" w:lineRule="auto"/>
        <w:rPr>
          <w:rFonts w:ascii="Times New Roman" w:eastAsiaTheme="minorEastAsia" w:hAnsi="Times New Roman" w:cs="Times New Roman"/>
          <w:noProof/>
          <w:sz w:val="24"/>
          <w:szCs w:val="24"/>
          <w:lang w:eastAsia="pt-PT"/>
        </w:rPr>
      </w:pPr>
      <w:hyperlink w:anchor="_Toc526105308" w:history="1">
        <w:r w:rsidRPr="001A09B4">
          <w:rPr>
            <w:rStyle w:val="Hiperligao"/>
            <w:rFonts w:ascii="Times New Roman" w:hAnsi="Times New Roman" w:cs="Times New Roman"/>
            <w:noProof/>
            <w:sz w:val="24"/>
            <w:szCs w:val="24"/>
          </w:rPr>
          <w:t>Figura 3. 9 Diagrama de classe</w:t>
        </w:r>
        <w:r w:rsidRPr="001A09B4">
          <w:rPr>
            <w:rFonts w:ascii="Times New Roman" w:hAnsi="Times New Roman" w:cs="Times New Roman"/>
            <w:noProof/>
            <w:webHidden/>
            <w:sz w:val="24"/>
            <w:szCs w:val="24"/>
          </w:rPr>
          <w:tab/>
        </w:r>
        <w:r w:rsidRPr="001A09B4">
          <w:rPr>
            <w:rFonts w:ascii="Times New Roman" w:hAnsi="Times New Roman" w:cs="Times New Roman"/>
            <w:noProof/>
            <w:webHidden/>
            <w:sz w:val="24"/>
            <w:szCs w:val="24"/>
          </w:rPr>
          <w:fldChar w:fldCharType="begin"/>
        </w:r>
        <w:r w:rsidRPr="001A09B4">
          <w:rPr>
            <w:rFonts w:ascii="Times New Roman" w:hAnsi="Times New Roman" w:cs="Times New Roman"/>
            <w:noProof/>
            <w:webHidden/>
            <w:sz w:val="24"/>
            <w:szCs w:val="24"/>
          </w:rPr>
          <w:instrText xml:space="preserve"> PAGEREF _Toc526105308 \h </w:instrText>
        </w:r>
        <w:r w:rsidRPr="001A09B4">
          <w:rPr>
            <w:rFonts w:ascii="Times New Roman" w:hAnsi="Times New Roman" w:cs="Times New Roman"/>
            <w:noProof/>
            <w:webHidden/>
            <w:sz w:val="24"/>
            <w:szCs w:val="24"/>
          </w:rPr>
        </w:r>
        <w:r w:rsidRPr="001A09B4">
          <w:rPr>
            <w:rFonts w:ascii="Times New Roman" w:hAnsi="Times New Roman" w:cs="Times New Roman"/>
            <w:noProof/>
            <w:webHidden/>
            <w:sz w:val="24"/>
            <w:szCs w:val="24"/>
          </w:rPr>
          <w:fldChar w:fldCharType="separate"/>
        </w:r>
        <w:r w:rsidRPr="001A09B4">
          <w:rPr>
            <w:rFonts w:ascii="Times New Roman" w:hAnsi="Times New Roman" w:cs="Times New Roman"/>
            <w:noProof/>
            <w:webHidden/>
            <w:sz w:val="24"/>
            <w:szCs w:val="24"/>
          </w:rPr>
          <w:t>41</w:t>
        </w:r>
        <w:r w:rsidRPr="001A09B4">
          <w:rPr>
            <w:rFonts w:ascii="Times New Roman" w:hAnsi="Times New Roman" w:cs="Times New Roman"/>
            <w:noProof/>
            <w:webHidden/>
            <w:sz w:val="24"/>
            <w:szCs w:val="24"/>
          </w:rPr>
          <w:fldChar w:fldCharType="end"/>
        </w:r>
      </w:hyperlink>
    </w:p>
    <w:p w:rsidR="001A09B4" w:rsidRPr="001A09B4" w:rsidRDefault="001A09B4" w:rsidP="001A09B4">
      <w:pPr>
        <w:pStyle w:val="ndicedeilustraes"/>
        <w:tabs>
          <w:tab w:val="right" w:leader="dot" w:pos="9061"/>
        </w:tabs>
        <w:spacing w:line="360" w:lineRule="auto"/>
        <w:rPr>
          <w:rFonts w:ascii="Times New Roman" w:eastAsiaTheme="minorEastAsia" w:hAnsi="Times New Roman" w:cs="Times New Roman"/>
          <w:noProof/>
          <w:sz w:val="24"/>
          <w:szCs w:val="24"/>
          <w:lang w:eastAsia="pt-PT"/>
        </w:rPr>
      </w:pPr>
      <w:hyperlink w:anchor="_Toc526105309" w:history="1">
        <w:r w:rsidRPr="001A09B4">
          <w:rPr>
            <w:rStyle w:val="Hiperligao"/>
            <w:rFonts w:ascii="Times New Roman" w:hAnsi="Times New Roman" w:cs="Times New Roman"/>
            <w:noProof/>
            <w:sz w:val="24"/>
            <w:szCs w:val="24"/>
          </w:rPr>
          <w:t>Figura 3. 10 Diagrama de instalação</w:t>
        </w:r>
        <w:r w:rsidRPr="001A09B4">
          <w:rPr>
            <w:rFonts w:ascii="Times New Roman" w:hAnsi="Times New Roman" w:cs="Times New Roman"/>
            <w:noProof/>
            <w:webHidden/>
            <w:sz w:val="24"/>
            <w:szCs w:val="24"/>
          </w:rPr>
          <w:tab/>
        </w:r>
        <w:r w:rsidRPr="001A09B4">
          <w:rPr>
            <w:rFonts w:ascii="Times New Roman" w:hAnsi="Times New Roman" w:cs="Times New Roman"/>
            <w:noProof/>
            <w:webHidden/>
            <w:sz w:val="24"/>
            <w:szCs w:val="24"/>
          </w:rPr>
          <w:fldChar w:fldCharType="begin"/>
        </w:r>
        <w:r w:rsidRPr="001A09B4">
          <w:rPr>
            <w:rFonts w:ascii="Times New Roman" w:hAnsi="Times New Roman" w:cs="Times New Roman"/>
            <w:noProof/>
            <w:webHidden/>
            <w:sz w:val="24"/>
            <w:szCs w:val="24"/>
          </w:rPr>
          <w:instrText xml:space="preserve"> PAGEREF _Toc526105309 \h </w:instrText>
        </w:r>
        <w:r w:rsidRPr="001A09B4">
          <w:rPr>
            <w:rFonts w:ascii="Times New Roman" w:hAnsi="Times New Roman" w:cs="Times New Roman"/>
            <w:noProof/>
            <w:webHidden/>
            <w:sz w:val="24"/>
            <w:szCs w:val="24"/>
          </w:rPr>
        </w:r>
        <w:r w:rsidRPr="001A09B4">
          <w:rPr>
            <w:rFonts w:ascii="Times New Roman" w:hAnsi="Times New Roman" w:cs="Times New Roman"/>
            <w:noProof/>
            <w:webHidden/>
            <w:sz w:val="24"/>
            <w:szCs w:val="24"/>
          </w:rPr>
          <w:fldChar w:fldCharType="separate"/>
        </w:r>
        <w:r w:rsidRPr="001A09B4">
          <w:rPr>
            <w:rFonts w:ascii="Times New Roman" w:hAnsi="Times New Roman" w:cs="Times New Roman"/>
            <w:noProof/>
            <w:webHidden/>
            <w:sz w:val="24"/>
            <w:szCs w:val="24"/>
          </w:rPr>
          <w:t>42</w:t>
        </w:r>
        <w:r w:rsidRPr="001A09B4">
          <w:rPr>
            <w:rFonts w:ascii="Times New Roman" w:hAnsi="Times New Roman" w:cs="Times New Roman"/>
            <w:noProof/>
            <w:webHidden/>
            <w:sz w:val="24"/>
            <w:szCs w:val="24"/>
          </w:rPr>
          <w:fldChar w:fldCharType="end"/>
        </w:r>
      </w:hyperlink>
    </w:p>
    <w:p w:rsidR="001A09B4" w:rsidRPr="001A09B4" w:rsidRDefault="001A09B4" w:rsidP="001A09B4">
      <w:pPr>
        <w:pStyle w:val="ndicedeilustraes"/>
        <w:tabs>
          <w:tab w:val="right" w:leader="dot" w:pos="9061"/>
        </w:tabs>
        <w:spacing w:line="360" w:lineRule="auto"/>
        <w:rPr>
          <w:rFonts w:ascii="Times New Roman" w:eastAsiaTheme="minorEastAsia" w:hAnsi="Times New Roman" w:cs="Times New Roman"/>
          <w:noProof/>
          <w:sz w:val="24"/>
          <w:szCs w:val="24"/>
          <w:lang w:eastAsia="pt-PT"/>
        </w:rPr>
      </w:pPr>
      <w:hyperlink w:anchor="_Toc526105310" w:history="1">
        <w:r w:rsidRPr="001A09B4">
          <w:rPr>
            <w:rStyle w:val="Hiperligao"/>
            <w:rFonts w:ascii="Times New Roman" w:hAnsi="Times New Roman" w:cs="Times New Roman"/>
            <w:noProof/>
            <w:sz w:val="24"/>
            <w:szCs w:val="24"/>
          </w:rPr>
          <w:t>Figura 3. 11 Modelo entidade - relacionamento.</w:t>
        </w:r>
        <w:r w:rsidRPr="001A09B4">
          <w:rPr>
            <w:rFonts w:ascii="Times New Roman" w:hAnsi="Times New Roman" w:cs="Times New Roman"/>
            <w:noProof/>
            <w:webHidden/>
            <w:sz w:val="24"/>
            <w:szCs w:val="24"/>
          </w:rPr>
          <w:tab/>
        </w:r>
        <w:r w:rsidRPr="001A09B4">
          <w:rPr>
            <w:rFonts w:ascii="Times New Roman" w:hAnsi="Times New Roman" w:cs="Times New Roman"/>
            <w:noProof/>
            <w:webHidden/>
            <w:sz w:val="24"/>
            <w:szCs w:val="24"/>
          </w:rPr>
          <w:fldChar w:fldCharType="begin"/>
        </w:r>
        <w:r w:rsidRPr="001A09B4">
          <w:rPr>
            <w:rFonts w:ascii="Times New Roman" w:hAnsi="Times New Roman" w:cs="Times New Roman"/>
            <w:noProof/>
            <w:webHidden/>
            <w:sz w:val="24"/>
            <w:szCs w:val="24"/>
          </w:rPr>
          <w:instrText xml:space="preserve"> PAGEREF _Toc526105310 \h </w:instrText>
        </w:r>
        <w:r w:rsidRPr="001A09B4">
          <w:rPr>
            <w:rFonts w:ascii="Times New Roman" w:hAnsi="Times New Roman" w:cs="Times New Roman"/>
            <w:noProof/>
            <w:webHidden/>
            <w:sz w:val="24"/>
            <w:szCs w:val="24"/>
          </w:rPr>
        </w:r>
        <w:r w:rsidRPr="001A09B4">
          <w:rPr>
            <w:rFonts w:ascii="Times New Roman" w:hAnsi="Times New Roman" w:cs="Times New Roman"/>
            <w:noProof/>
            <w:webHidden/>
            <w:sz w:val="24"/>
            <w:szCs w:val="24"/>
          </w:rPr>
          <w:fldChar w:fldCharType="separate"/>
        </w:r>
        <w:r w:rsidRPr="001A09B4">
          <w:rPr>
            <w:rFonts w:ascii="Times New Roman" w:hAnsi="Times New Roman" w:cs="Times New Roman"/>
            <w:noProof/>
            <w:webHidden/>
            <w:sz w:val="24"/>
            <w:szCs w:val="24"/>
          </w:rPr>
          <w:t>43</w:t>
        </w:r>
        <w:r w:rsidRPr="001A09B4">
          <w:rPr>
            <w:rFonts w:ascii="Times New Roman" w:hAnsi="Times New Roman" w:cs="Times New Roman"/>
            <w:noProof/>
            <w:webHidden/>
            <w:sz w:val="24"/>
            <w:szCs w:val="24"/>
          </w:rPr>
          <w:fldChar w:fldCharType="end"/>
        </w:r>
      </w:hyperlink>
    </w:p>
    <w:p w:rsidR="001A09B4" w:rsidRPr="001A09B4" w:rsidRDefault="001A09B4" w:rsidP="001A09B4">
      <w:pPr>
        <w:pStyle w:val="ndicedeilustraes"/>
        <w:tabs>
          <w:tab w:val="right" w:leader="dot" w:pos="9061"/>
        </w:tabs>
        <w:spacing w:line="360" w:lineRule="auto"/>
        <w:rPr>
          <w:rFonts w:ascii="Times New Roman" w:eastAsiaTheme="minorEastAsia" w:hAnsi="Times New Roman" w:cs="Times New Roman"/>
          <w:noProof/>
          <w:sz w:val="24"/>
          <w:szCs w:val="24"/>
          <w:lang w:eastAsia="pt-PT"/>
        </w:rPr>
      </w:pPr>
      <w:hyperlink w:anchor="_Toc526105311" w:history="1">
        <w:r w:rsidRPr="001A09B4">
          <w:rPr>
            <w:rStyle w:val="Hiperligao"/>
            <w:rFonts w:ascii="Times New Roman" w:hAnsi="Times New Roman" w:cs="Times New Roman"/>
            <w:noProof/>
            <w:sz w:val="24"/>
            <w:szCs w:val="24"/>
          </w:rPr>
          <w:t xml:space="preserve">Figura 3. 12 </w:t>
        </w:r>
        <w:r w:rsidRPr="001A09B4">
          <w:rPr>
            <w:rStyle w:val="Hiperligao"/>
            <w:rFonts w:ascii="Times New Roman" w:hAnsi="Times New Roman" w:cs="Times New Roman"/>
            <w:noProof/>
            <w:sz w:val="24"/>
            <w:szCs w:val="24"/>
            <w:lang w:eastAsia="pt-PT"/>
          </w:rPr>
          <w:t xml:space="preserve"> Modelo lógico</w:t>
        </w:r>
        <w:r w:rsidRPr="001A09B4">
          <w:rPr>
            <w:rFonts w:ascii="Times New Roman" w:hAnsi="Times New Roman" w:cs="Times New Roman"/>
            <w:noProof/>
            <w:webHidden/>
            <w:sz w:val="24"/>
            <w:szCs w:val="24"/>
          </w:rPr>
          <w:tab/>
        </w:r>
        <w:r w:rsidRPr="001A09B4">
          <w:rPr>
            <w:rFonts w:ascii="Times New Roman" w:hAnsi="Times New Roman" w:cs="Times New Roman"/>
            <w:noProof/>
            <w:webHidden/>
            <w:sz w:val="24"/>
            <w:szCs w:val="24"/>
          </w:rPr>
          <w:fldChar w:fldCharType="begin"/>
        </w:r>
        <w:r w:rsidRPr="001A09B4">
          <w:rPr>
            <w:rFonts w:ascii="Times New Roman" w:hAnsi="Times New Roman" w:cs="Times New Roman"/>
            <w:noProof/>
            <w:webHidden/>
            <w:sz w:val="24"/>
            <w:szCs w:val="24"/>
          </w:rPr>
          <w:instrText xml:space="preserve"> PAGEREF _Toc526105311 \h </w:instrText>
        </w:r>
        <w:r w:rsidRPr="001A09B4">
          <w:rPr>
            <w:rFonts w:ascii="Times New Roman" w:hAnsi="Times New Roman" w:cs="Times New Roman"/>
            <w:noProof/>
            <w:webHidden/>
            <w:sz w:val="24"/>
            <w:szCs w:val="24"/>
          </w:rPr>
        </w:r>
        <w:r w:rsidRPr="001A09B4">
          <w:rPr>
            <w:rFonts w:ascii="Times New Roman" w:hAnsi="Times New Roman" w:cs="Times New Roman"/>
            <w:noProof/>
            <w:webHidden/>
            <w:sz w:val="24"/>
            <w:szCs w:val="24"/>
          </w:rPr>
          <w:fldChar w:fldCharType="separate"/>
        </w:r>
        <w:r w:rsidRPr="001A09B4">
          <w:rPr>
            <w:rFonts w:ascii="Times New Roman" w:hAnsi="Times New Roman" w:cs="Times New Roman"/>
            <w:noProof/>
            <w:webHidden/>
            <w:sz w:val="24"/>
            <w:szCs w:val="24"/>
          </w:rPr>
          <w:t>44</w:t>
        </w:r>
        <w:r w:rsidRPr="001A09B4">
          <w:rPr>
            <w:rFonts w:ascii="Times New Roman" w:hAnsi="Times New Roman" w:cs="Times New Roman"/>
            <w:noProof/>
            <w:webHidden/>
            <w:sz w:val="24"/>
            <w:szCs w:val="24"/>
          </w:rPr>
          <w:fldChar w:fldCharType="end"/>
        </w:r>
      </w:hyperlink>
    </w:p>
    <w:p w:rsidR="00626444" w:rsidRPr="001A09B4" w:rsidRDefault="001A09B4" w:rsidP="001A09B4">
      <w:pPr>
        <w:spacing w:after="0" w:line="360" w:lineRule="auto"/>
        <w:ind w:left="360"/>
        <w:jc w:val="both"/>
        <w:rPr>
          <w:rFonts w:ascii="Times New Roman" w:hAnsi="Times New Roman" w:cs="Times New Roman"/>
          <w:b/>
          <w:sz w:val="24"/>
          <w:szCs w:val="24"/>
        </w:rPr>
      </w:pPr>
      <w:r w:rsidRPr="001A09B4">
        <w:rPr>
          <w:rFonts w:ascii="Times New Roman" w:hAnsi="Times New Roman" w:cs="Times New Roman"/>
          <w:b/>
          <w:sz w:val="24"/>
          <w:szCs w:val="24"/>
        </w:rPr>
        <w:fldChar w:fldCharType="end"/>
      </w:r>
    </w:p>
    <w:p w:rsidR="001A09B4" w:rsidRPr="001A09B4" w:rsidRDefault="001A09B4" w:rsidP="001A09B4">
      <w:pPr>
        <w:pStyle w:val="ndicedeilustraes"/>
        <w:tabs>
          <w:tab w:val="right" w:leader="dot" w:pos="9061"/>
        </w:tabs>
        <w:spacing w:line="360" w:lineRule="auto"/>
        <w:rPr>
          <w:rFonts w:ascii="Times New Roman" w:eastAsiaTheme="minorEastAsia" w:hAnsi="Times New Roman" w:cs="Times New Roman"/>
          <w:noProof/>
          <w:sz w:val="24"/>
          <w:szCs w:val="24"/>
          <w:lang w:eastAsia="pt-PT"/>
        </w:rPr>
      </w:pPr>
      <w:r w:rsidRPr="001A09B4">
        <w:rPr>
          <w:rFonts w:ascii="Times New Roman" w:hAnsi="Times New Roman" w:cs="Times New Roman"/>
          <w:b/>
          <w:sz w:val="24"/>
          <w:szCs w:val="24"/>
        </w:rPr>
        <w:fldChar w:fldCharType="begin"/>
      </w:r>
      <w:r w:rsidRPr="001A09B4">
        <w:rPr>
          <w:rFonts w:ascii="Times New Roman" w:hAnsi="Times New Roman" w:cs="Times New Roman"/>
          <w:b/>
          <w:sz w:val="24"/>
          <w:szCs w:val="24"/>
        </w:rPr>
        <w:instrText xml:space="preserve"> TOC \h \z \c "Figura 4." </w:instrText>
      </w:r>
      <w:r w:rsidRPr="001A09B4">
        <w:rPr>
          <w:rFonts w:ascii="Times New Roman" w:hAnsi="Times New Roman" w:cs="Times New Roman"/>
          <w:b/>
          <w:sz w:val="24"/>
          <w:szCs w:val="24"/>
        </w:rPr>
        <w:fldChar w:fldCharType="separate"/>
      </w:r>
      <w:hyperlink w:anchor="_Toc526105289" w:history="1">
        <w:r w:rsidRPr="001A09B4">
          <w:rPr>
            <w:rStyle w:val="Hiperligao"/>
            <w:rFonts w:ascii="Times New Roman" w:hAnsi="Times New Roman" w:cs="Times New Roman"/>
            <w:noProof/>
            <w:sz w:val="24"/>
            <w:szCs w:val="24"/>
          </w:rPr>
          <w:t>Figura 4. 1</w:t>
        </w:r>
        <w:r w:rsidRPr="001A09B4">
          <w:rPr>
            <w:rStyle w:val="Hiperligao"/>
            <w:rFonts w:ascii="Times New Roman" w:hAnsi="Times New Roman" w:cs="Times New Roman"/>
            <w:noProof/>
            <w:sz w:val="24"/>
            <w:szCs w:val="24"/>
            <w:lang w:eastAsia="pt-PT"/>
          </w:rPr>
          <w:t xml:space="preserve"> Tela de login do sistema.</w:t>
        </w:r>
        <w:r w:rsidRPr="001A09B4">
          <w:rPr>
            <w:rFonts w:ascii="Times New Roman" w:hAnsi="Times New Roman" w:cs="Times New Roman"/>
            <w:noProof/>
            <w:webHidden/>
            <w:sz w:val="24"/>
            <w:szCs w:val="24"/>
          </w:rPr>
          <w:tab/>
        </w:r>
        <w:r w:rsidRPr="001A09B4">
          <w:rPr>
            <w:rFonts w:ascii="Times New Roman" w:hAnsi="Times New Roman" w:cs="Times New Roman"/>
            <w:noProof/>
            <w:webHidden/>
            <w:sz w:val="24"/>
            <w:szCs w:val="24"/>
          </w:rPr>
          <w:fldChar w:fldCharType="begin"/>
        </w:r>
        <w:r w:rsidRPr="001A09B4">
          <w:rPr>
            <w:rFonts w:ascii="Times New Roman" w:hAnsi="Times New Roman" w:cs="Times New Roman"/>
            <w:noProof/>
            <w:webHidden/>
            <w:sz w:val="24"/>
            <w:szCs w:val="24"/>
          </w:rPr>
          <w:instrText xml:space="preserve"> PAGEREF _Toc526105289 \h </w:instrText>
        </w:r>
        <w:r w:rsidRPr="001A09B4">
          <w:rPr>
            <w:rFonts w:ascii="Times New Roman" w:hAnsi="Times New Roman" w:cs="Times New Roman"/>
            <w:noProof/>
            <w:webHidden/>
            <w:sz w:val="24"/>
            <w:szCs w:val="24"/>
          </w:rPr>
        </w:r>
        <w:r w:rsidRPr="001A09B4">
          <w:rPr>
            <w:rFonts w:ascii="Times New Roman" w:hAnsi="Times New Roman" w:cs="Times New Roman"/>
            <w:noProof/>
            <w:webHidden/>
            <w:sz w:val="24"/>
            <w:szCs w:val="24"/>
          </w:rPr>
          <w:fldChar w:fldCharType="separate"/>
        </w:r>
        <w:r w:rsidR="008427DF">
          <w:rPr>
            <w:rFonts w:ascii="Times New Roman" w:hAnsi="Times New Roman" w:cs="Times New Roman"/>
            <w:noProof/>
            <w:webHidden/>
            <w:sz w:val="24"/>
            <w:szCs w:val="24"/>
          </w:rPr>
          <w:t>47</w:t>
        </w:r>
        <w:r w:rsidRPr="001A09B4">
          <w:rPr>
            <w:rFonts w:ascii="Times New Roman" w:hAnsi="Times New Roman" w:cs="Times New Roman"/>
            <w:noProof/>
            <w:webHidden/>
            <w:sz w:val="24"/>
            <w:szCs w:val="24"/>
          </w:rPr>
          <w:fldChar w:fldCharType="end"/>
        </w:r>
      </w:hyperlink>
    </w:p>
    <w:p w:rsidR="001A09B4" w:rsidRPr="001A09B4" w:rsidRDefault="001A09B4" w:rsidP="001A09B4">
      <w:pPr>
        <w:pStyle w:val="ndicedeilustraes"/>
        <w:tabs>
          <w:tab w:val="right" w:leader="dot" w:pos="9061"/>
        </w:tabs>
        <w:spacing w:line="360" w:lineRule="auto"/>
        <w:rPr>
          <w:rFonts w:ascii="Times New Roman" w:eastAsiaTheme="minorEastAsia" w:hAnsi="Times New Roman" w:cs="Times New Roman"/>
          <w:noProof/>
          <w:sz w:val="24"/>
          <w:szCs w:val="24"/>
          <w:lang w:eastAsia="pt-PT"/>
        </w:rPr>
      </w:pPr>
      <w:hyperlink w:anchor="_Toc526105290" w:history="1">
        <w:r w:rsidRPr="001A09B4">
          <w:rPr>
            <w:rStyle w:val="Hiperligao"/>
            <w:rFonts w:ascii="Times New Roman" w:hAnsi="Times New Roman" w:cs="Times New Roman"/>
            <w:noProof/>
            <w:sz w:val="24"/>
            <w:szCs w:val="24"/>
          </w:rPr>
          <w:t>Figura 4. 2 Tela Administrador.</w:t>
        </w:r>
        <w:r w:rsidRPr="001A09B4">
          <w:rPr>
            <w:rFonts w:ascii="Times New Roman" w:hAnsi="Times New Roman" w:cs="Times New Roman"/>
            <w:noProof/>
            <w:webHidden/>
            <w:sz w:val="24"/>
            <w:szCs w:val="24"/>
          </w:rPr>
          <w:tab/>
        </w:r>
        <w:r w:rsidRPr="001A09B4">
          <w:rPr>
            <w:rFonts w:ascii="Times New Roman" w:hAnsi="Times New Roman" w:cs="Times New Roman"/>
            <w:noProof/>
            <w:webHidden/>
            <w:sz w:val="24"/>
            <w:szCs w:val="24"/>
          </w:rPr>
          <w:fldChar w:fldCharType="begin"/>
        </w:r>
        <w:r w:rsidRPr="001A09B4">
          <w:rPr>
            <w:rFonts w:ascii="Times New Roman" w:hAnsi="Times New Roman" w:cs="Times New Roman"/>
            <w:noProof/>
            <w:webHidden/>
            <w:sz w:val="24"/>
            <w:szCs w:val="24"/>
          </w:rPr>
          <w:instrText xml:space="preserve"> PAGEREF _Toc526105290 \h </w:instrText>
        </w:r>
        <w:r w:rsidRPr="001A09B4">
          <w:rPr>
            <w:rFonts w:ascii="Times New Roman" w:hAnsi="Times New Roman" w:cs="Times New Roman"/>
            <w:noProof/>
            <w:webHidden/>
            <w:sz w:val="24"/>
            <w:szCs w:val="24"/>
          </w:rPr>
        </w:r>
        <w:r w:rsidRPr="001A09B4">
          <w:rPr>
            <w:rFonts w:ascii="Times New Roman" w:hAnsi="Times New Roman" w:cs="Times New Roman"/>
            <w:noProof/>
            <w:webHidden/>
            <w:sz w:val="24"/>
            <w:szCs w:val="24"/>
          </w:rPr>
          <w:fldChar w:fldCharType="separate"/>
        </w:r>
        <w:r w:rsidR="008427DF">
          <w:rPr>
            <w:rFonts w:ascii="Times New Roman" w:hAnsi="Times New Roman" w:cs="Times New Roman"/>
            <w:noProof/>
            <w:webHidden/>
            <w:sz w:val="24"/>
            <w:szCs w:val="24"/>
          </w:rPr>
          <w:t>48</w:t>
        </w:r>
        <w:r w:rsidRPr="001A09B4">
          <w:rPr>
            <w:rFonts w:ascii="Times New Roman" w:hAnsi="Times New Roman" w:cs="Times New Roman"/>
            <w:noProof/>
            <w:webHidden/>
            <w:sz w:val="24"/>
            <w:szCs w:val="24"/>
          </w:rPr>
          <w:fldChar w:fldCharType="end"/>
        </w:r>
      </w:hyperlink>
    </w:p>
    <w:p w:rsidR="001A09B4" w:rsidRPr="001A09B4" w:rsidRDefault="001A09B4" w:rsidP="001A09B4">
      <w:pPr>
        <w:pStyle w:val="ndicedeilustraes"/>
        <w:tabs>
          <w:tab w:val="right" w:leader="dot" w:pos="9061"/>
        </w:tabs>
        <w:spacing w:line="360" w:lineRule="auto"/>
        <w:rPr>
          <w:rFonts w:ascii="Times New Roman" w:eastAsiaTheme="minorEastAsia" w:hAnsi="Times New Roman" w:cs="Times New Roman"/>
          <w:noProof/>
          <w:sz w:val="24"/>
          <w:szCs w:val="24"/>
          <w:lang w:eastAsia="pt-PT"/>
        </w:rPr>
      </w:pPr>
      <w:hyperlink w:anchor="_Toc526105291" w:history="1">
        <w:r w:rsidRPr="001A09B4">
          <w:rPr>
            <w:rStyle w:val="Hiperligao"/>
            <w:rFonts w:ascii="Times New Roman" w:hAnsi="Times New Roman" w:cs="Times New Roman"/>
            <w:noProof/>
            <w:sz w:val="24"/>
            <w:szCs w:val="24"/>
          </w:rPr>
          <w:t xml:space="preserve">Figura 4. 3 </w:t>
        </w:r>
        <w:r w:rsidRPr="001A09B4">
          <w:rPr>
            <w:rStyle w:val="Hiperligao"/>
            <w:rFonts w:ascii="Times New Roman" w:hAnsi="Times New Roman" w:cs="Times New Roman"/>
            <w:noProof/>
            <w:sz w:val="24"/>
            <w:szCs w:val="24"/>
            <w:lang w:eastAsia="pt-PT"/>
          </w:rPr>
          <w:t>Tela inicial - visitante</w:t>
        </w:r>
        <w:r w:rsidRPr="001A09B4">
          <w:rPr>
            <w:rFonts w:ascii="Times New Roman" w:hAnsi="Times New Roman" w:cs="Times New Roman"/>
            <w:noProof/>
            <w:webHidden/>
            <w:sz w:val="24"/>
            <w:szCs w:val="24"/>
          </w:rPr>
          <w:tab/>
        </w:r>
        <w:r w:rsidRPr="001A09B4">
          <w:rPr>
            <w:rFonts w:ascii="Times New Roman" w:hAnsi="Times New Roman" w:cs="Times New Roman"/>
            <w:noProof/>
            <w:webHidden/>
            <w:sz w:val="24"/>
            <w:szCs w:val="24"/>
          </w:rPr>
          <w:fldChar w:fldCharType="begin"/>
        </w:r>
        <w:r w:rsidRPr="001A09B4">
          <w:rPr>
            <w:rFonts w:ascii="Times New Roman" w:hAnsi="Times New Roman" w:cs="Times New Roman"/>
            <w:noProof/>
            <w:webHidden/>
            <w:sz w:val="24"/>
            <w:szCs w:val="24"/>
          </w:rPr>
          <w:instrText xml:space="preserve"> PAGEREF _Toc526105291 \h </w:instrText>
        </w:r>
        <w:r w:rsidRPr="001A09B4">
          <w:rPr>
            <w:rFonts w:ascii="Times New Roman" w:hAnsi="Times New Roman" w:cs="Times New Roman"/>
            <w:noProof/>
            <w:webHidden/>
            <w:sz w:val="24"/>
            <w:szCs w:val="24"/>
          </w:rPr>
        </w:r>
        <w:r w:rsidRPr="001A09B4">
          <w:rPr>
            <w:rFonts w:ascii="Times New Roman" w:hAnsi="Times New Roman" w:cs="Times New Roman"/>
            <w:noProof/>
            <w:webHidden/>
            <w:sz w:val="24"/>
            <w:szCs w:val="24"/>
          </w:rPr>
          <w:fldChar w:fldCharType="separate"/>
        </w:r>
        <w:r w:rsidR="008427DF">
          <w:rPr>
            <w:rFonts w:ascii="Times New Roman" w:hAnsi="Times New Roman" w:cs="Times New Roman"/>
            <w:noProof/>
            <w:webHidden/>
            <w:sz w:val="24"/>
            <w:szCs w:val="24"/>
          </w:rPr>
          <w:t>48</w:t>
        </w:r>
        <w:r w:rsidRPr="001A09B4">
          <w:rPr>
            <w:rFonts w:ascii="Times New Roman" w:hAnsi="Times New Roman" w:cs="Times New Roman"/>
            <w:noProof/>
            <w:webHidden/>
            <w:sz w:val="24"/>
            <w:szCs w:val="24"/>
          </w:rPr>
          <w:fldChar w:fldCharType="end"/>
        </w:r>
      </w:hyperlink>
    </w:p>
    <w:p w:rsidR="001A09B4" w:rsidRPr="001A09B4" w:rsidRDefault="001A09B4" w:rsidP="001A09B4">
      <w:pPr>
        <w:pStyle w:val="ndicedeilustraes"/>
        <w:tabs>
          <w:tab w:val="right" w:leader="dot" w:pos="9061"/>
        </w:tabs>
        <w:spacing w:line="360" w:lineRule="auto"/>
        <w:rPr>
          <w:rFonts w:ascii="Times New Roman" w:eastAsiaTheme="minorEastAsia" w:hAnsi="Times New Roman" w:cs="Times New Roman"/>
          <w:noProof/>
          <w:sz w:val="24"/>
          <w:szCs w:val="24"/>
          <w:lang w:eastAsia="pt-PT"/>
        </w:rPr>
      </w:pPr>
      <w:hyperlink w:anchor="_Toc526105292" w:history="1">
        <w:r w:rsidRPr="001A09B4">
          <w:rPr>
            <w:rStyle w:val="Hiperligao"/>
            <w:rFonts w:ascii="Times New Roman" w:hAnsi="Times New Roman" w:cs="Times New Roman"/>
            <w:noProof/>
            <w:sz w:val="24"/>
            <w:szCs w:val="24"/>
          </w:rPr>
          <w:t xml:space="preserve">Figura 4. 4 </w:t>
        </w:r>
        <w:r w:rsidRPr="001A09B4">
          <w:rPr>
            <w:rStyle w:val="Hiperligao"/>
            <w:rFonts w:ascii="Times New Roman" w:hAnsi="Times New Roman" w:cs="Times New Roman"/>
            <w:noProof/>
            <w:sz w:val="24"/>
            <w:szCs w:val="24"/>
            <w:lang w:eastAsia="pt-PT"/>
          </w:rPr>
          <w:t>Tela de visualização dos produtos -  Visitante.</w:t>
        </w:r>
        <w:r w:rsidRPr="001A09B4">
          <w:rPr>
            <w:rFonts w:ascii="Times New Roman" w:hAnsi="Times New Roman" w:cs="Times New Roman"/>
            <w:noProof/>
            <w:webHidden/>
            <w:sz w:val="24"/>
            <w:szCs w:val="24"/>
          </w:rPr>
          <w:tab/>
        </w:r>
        <w:r w:rsidRPr="001A09B4">
          <w:rPr>
            <w:rFonts w:ascii="Times New Roman" w:hAnsi="Times New Roman" w:cs="Times New Roman"/>
            <w:noProof/>
            <w:webHidden/>
            <w:sz w:val="24"/>
            <w:szCs w:val="24"/>
          </w:rPr>
          <w:fldChar w:fldCharType="begin"/>
        </w:r>
        <w:r w:rsidRPr="001A09B4">
          <w:rPr>
            <w:rFonts w:ascii="Times New Roman" w:hAnsi="Times New Roman" w:cs="Times New Roman"/>
            <w:noProof/>
            <w:webHidden/>
            <w:sz w:val="24"/>
            <w:szCs w:val="24"/>
          </w:rPr>
          <w:instrText xml:space="preserve"> PAGEREF _Toc526105292 \h </w:instrText>
        </w:r>
        <w:r w:rsidRPr="001A09B4">
          <w:rPr>
            <w:rFonts w:ascii="Times New Roman" w:hAnsi="Times New Roman" w:cs="Times New Roman"/>
            <w:noProof/>
            <w:webHidden/>
            <w:sz w:val="24"/>
            <w:szCs w:val="24"/>
          </w:rPr>
        </w:r>
        <w:r w:rsidRPr="001A09B4">
          <w:rPr>
            <w:rFonts w:ascii="Times New Roman" w:hAnsi="Times New Roman" w:cs="Times New Roman"/>
            <w:noProof/>
            <w:webHidden/>
            <w:sz w:val="24"/>
            <w:szCs w:val="24"/>
          </w:rPr>
          <w:fldChar w:fldCharType="separate"/>
        </w:r>
        <w:r w:rsidR="008427DF">
          <w:rPr>
            <w:rFonts w:ascii="Times New Roman" w:hAnsi="Times New Roman" w:cs="Times New Roman"/>
            <w:noProof/>
            <w:webHidden/>
            <w:sz w:val="24"/>
            <w:szCs w:val="24"/>
          </w:rPr>
          <w:t>49</w:t>
        </w:r>
        <w:r w:rsidRPr="001A09B4">
          <w:rPr>
            <w:rFonts w:ascii="Times New Roman" w:hAnsi="Times New Roman" w:cs="Times New Roman"/>
            <w:noProof/>
            <w:webHidden/>
            <w:sz w:val="24"/>
            <w:szCs w:val="24"/>
          </w:rPr>
          <w:fldChar w:fldCharType="end"/>
        </w:r>
      </w:hyperlink>
    </w:p>
    <w:p w:rsidR="001A09B4" w:rsidRPr="001A09B4" w:rsidRDefault="001A09B4" w:rsidP="001A09B4">
      <w:pPr>
        <w:pStyle w:val="ndicedeilustraes"/>
        <w:tabs>
          <w:tab w:val="right" w:leader="dot" w:pos="9061"/>
        </w:tabs>
        <w:spacing w:line="360" w:lineRule="auto"/>
        <w:rPr>
          <w:rFonts w:ascii="Times New Roman" w:eastAsiaTheme="minorEastAsia" w:hAnsi="Times New Roman" w:cs="Times New Roman"/>
          <w:noProof/>
          <w:sz w:val="24"/>
          <w:szCs w:val="24"/>
          <w:lang w:eastAsia="pt-PT"/>
        </w:rPr>
      </w:pPr>
      <w:hyperlink w:anchor="_Toc526105293" w:history="1">
        <w:r w:rsidRPr="001A09B4">
          <w:rPr>
            <w:rStyle w:val="Hiperligao"/>
            <w:rFonts w:ascii="Times New Roman" w:hAnsi="Times New Roman" w:cs="Times New Roman"/>
            <w:noProof/>
            <w:sz w:val="24"/>
            <w:szCs w:val="24"/>
          </w:rPr>
          <w:t>Figura 4. 5 Tela de cadastro de cliente - Visitante</w:t>
        </w:r>
        <w:r w:rsidRPr="001A09B4">
          <w:rPr>
            <w:rFonts w:ascii="Times New Roman" w:hAnsi="Times New Roman" w:cs="Times New Roman"/>
            <w:noProof/>
            <w:webHidden/>
            <w:sz w:val="24"/>
            <w:szCs w:val="24"/>
          </w:rPr>
          <w:tab/>
        </w:r>
        <w:r w:rsidRPr="001A09B4">
          <w:rPr>
            <w:rFonts w:ascii="Times New Roman" w:hAnsi="Times New Roman" w:cs="Times New Roman"/>
            <w:noProof/>
            <w:webHidden/>
            <w:sz w:val="24"/>
            <w:szCs w:val="24"/>
          </w:rPr>
          <w:fldChar w:fldCharType="begin"/>
        </w:r>
        <w:r w:rsidRPr="001A09B4">
          <w:rPr>
            <w:rFonts w:ascii="Times New Roman" w:hAnsi="Times New Roman" w:cs="Times New Roman"/>
            <w:noProof/>
            <w:webHidden/>
            <w:sz w:val="24"/>
            <w:szCs w:val="24"/>
          </w:rPr>
          <w:instrText xml:space="preserve"> PAGEREF _Toc526105293 \h </w:instrText>
        </w:r>
        <w:r w:rsidRPr="001A09B4">
          <w:rPr>
            <w:rFonts w:ascii="Times New Roman" w:hAnsi="Times New Roman" w:cs="Times New Roman"/>
            <w:noProof/>
            <w:webHidden/>
            <w:sz w:val="24"/>
            <w:szCs w:val="24"/>
          </w:rPr>
        </w:r>
        <w:r w:rsidRPr="001A09B4">
          <w:rPr>
            <w:rFonts w:ascii="Times New Roman" w:hAnsi="Times New Roman" w:cs="Times New Roman"/>
            <w:noProof/>
            <w:webHidden/>
            <w:sz w:val="24"/>
            <w:szCs w:val="24"/>
          </w:rPr>
          <w:fldChar w:fldCharType="separate"/>
        </w:r>
        <w:r w:rsidR="008427DF">
          <w:rPr>
            <w:rFonts w:ascii="Times New Roman" w:hAnsi="Times New Roman" w:cs="Times New Roman"/>
            <w:noProof/>
            <w:webHidden/>
            <w:sz w:val="24"/>
            <w:szCs w:val="24"/>
          </w:rPr>
          <w:t>49</w:t>
        </w:r>
        <w:r w:rsidRPr="001A09B4">
          <w:rPr>
            <w:rFonts w:ascii="Times New Roman" w:hAnsi="Times New Roman" w:cs="Times New Roman"/>
            <w:noProof/>
            <w:webHidden/>
            <w:sz w:val="24"/>
            <w:szCs w:val="24"/>
          </w:rPr>
          <w:fldChar w:fldCharType="end"/>
        </w:r>
      </w:hyperlink>
    </w:p>
    <w:p w:rsidR="001A09B4" w:rsidRPr="001A09B4" w:rsidRDefault="001A09B4" w:rsidP="001A09B4">
      <w:pPr>
        <w:pStyle w:val="ndicedeilustraes"/>
        <w:tabs>
          <w:tab w:val="right" w:leader="dot" w:pos="9061"/>
        </w:tabs>
        <w:spacing w:line="360" w:lineRule="auto"/>
        <w:rPr>
          <w:rFonts w:ascii="Times New Roman" w:eastAsiaTheme="minorEastAsia" w:hAnsi="Times New Roman" w:cs="Times New Roman"/>
          <w:noProof/>
          <w:sz w:val="24"/>
          <w:szCs w:val="24"/>
          <w:lang w:eastAsia="pt-PT"/>
        </w:rPr>
      </w:pPr>
      <w:hyperlink w:anchor="_Toc526105294" w:history="1">
        <w:r w:rsidRPr="001A09B4">
          <w:rPr>
            <w:rStyle w:val="Hiperligao"/>
            <w:rFonts w:ascii="Times New Roman" w:hAnsi="Times New Roman" w:cs="Times New Roman"/>
            <w:noProof/>
            <w:sz w:val="24"/>
            <w:szCs w:val="24"/>
          </w:rPr>
          <w:t xml:space="preserve">Figura 4. 6 </w:t>
        </w:r>
        <w:r w:rsidRPr="001A09B4">
          <w:rPr>
            <w:rStyle w:val="Hiperligao"/>
            <w:rFonts w:ascii="Times New Roman" w:hAnsi="Times New Roman" w:cs="Times New Roman"/>
            <w:noProof/>
            <w:sz w:val="24"/>
            <w:szCs w:val="24"/>
            <w:lang w:eastAsia="pt-PT"/>
          </w:rPr>
          <w:t>Tela cliente.</w:t>
        </w:r>
        <w:r w:rsidRPr="001A09B4">
          <w:rPr>
            <w:rFonts w:ascii="Times New Roman" w:hAnsi="Times New Roman" w:cs="Times New Roman"/>
            <w:noProof/>
            <w:webHidden/>
            <w:sz w:val="24"/>
            <w:szCs w:val="24"/>
          </w:rPr>
          <w:tab/>
        </w:r>
        <w:r w:rsidRPr="001A09B4">
          <w:rPr>
            <w:rFonts w:ascii="Times New Roman" w:hAnsi="Times New Roman" w:cs="Times New Roman"/>
            <w:noProof/>
            <w:webHidden/>
            <w:sz w:val="24"/>
            <w:szCs w:val="24"/>
          </w:rPr>
          <w:fldChar w:fldCharType="begin"/>
        </w:r>
        <w:r w:rsidRPr="001A09B4">
          <w:rPr>
            <w:rFonts w:ascii="Times New Roman" w:hAnsi="Times New Roman" w:cs="Times New Roman"/>
            <w:noProof/>
            <w:webHidden/>
            <w:sz w:val="24"/>
            <w:szCs w:val="24"/>
          </w:rPr>
          <w:instrText xml:space="preserve"> PAGEREF _Toc526105294 \h </w:instrText>
        </w:r>
        <w:r w:rsidRPr="001A09B4">
          <w:rPr>
            <w:rFonts w:ascii="Times New Roman" w:hAnsi="Times New Roman" w:cs="Times New Roman"/>
            <w:noProof/>
            <w:webHidden/>
            <w:sz w:val="24"/>
            <w:szCs w:val="24"/>
          </w:rPr>
        </w:r>
        <w:r w:rsidRPr="001A09B4">
          <w:rPr>
            <w:rFonts w:ascii="Times New Roman" w:hAnsi="Times New Roman" w:cs="Times New Roman"/>
            <w:noProof/>
            <w:webHidden/>
            <w:sz w:val="24"/>
            <w:szCs w:val="24"/>
          </w:rPr>
          <w:fldChar w:fldCharType="separate"/>
        </w:r>
        <w:r w:rsidR="008427DF">
          <w:rPr>
            <w:rFonts w:ascii="Times New Roman" w:hAnsi="Times New Roman" w:cs="Times New Roman"/>
            <w:noProof/>
            <w:webHidden/>
            <w:sz w:val="24"/>
            <w:szCs w:val="24"/>
          </w:rPr>
          <w:t>50</w:t>
        </w:r>
        <w:r w:rsidRPr="001A09B4">
          <w:rPr>
            <w:rFonts w:ascii="Times New Roman" w:hAnsi="Times New Roman" w:cs="Times New Roman"/>
            <w:noProof/>
            <w:webHidden/>
            <w:sz w:val="24"/>
            <w:szCs w:val="24"/>
          </w:rPr>
          <w:fldChar w:fldCharType="end"/>
        </w:r>
      </w:hyperlink>
    </w:p>
    <w:p w:rsidR="001A09B4" w:rsidRPr="001A09B4" w:rsidRDefault="001A09B4" w:rsidP="001A09B4">
      <w:pPr>
        <w:pStyle w:val="ndicedeilustraes"/>
        <w:tabs>
          <w:tab w:val="right" w:leader="dot" w:pos="9061"/>
        </w:tabs>
        <w:spacing w:line="360" w:lineRule="auto"/>
        <w:rPr>
          <w:rFonts w:ascii="Times New Roman" w:eastAsiaTheme="minorEastAsia" w:hAnsi="Times New Roman" w:cs="Times New Roman"/>
          <w:noProof/>
          <w:sz w:val="24"/>
          <w:szCs w:val="24"/>
          <w:lang w:eastAsia="pt-PT"/>
        </w:rPr>
      </w:pPr>
      <w:hyperlink w:anchor="_Toc526105295" w:history="1">
        <w:r w:rsidRPr="001A09B4">
          <w:rPr>
            <w:rStyle w:val="Hiperligao"/>
            <w:rFonts w:ascii="Times New Roman" w:hAnsi="Times New Roman" w:cs="Times New Roman"/>
            <w:noProof/>
            <w:sz w:val="24"/>
            <w:szCs w:val="24"/>
          </w:rPr>
          <w:t xml:space="preserve">Figura 4. 7 </w:t>
        </w:r>
        <w:r w:rsidRPr="001A09B4">
          <w:rPr>
            <w:rStyle w:val="Hiperligao"/>
            <w:rFonts w:ascii="Times New Roman" w:hAnsi="Times New Roman" w:cs="Times New Roman"/>
            <w:noProof/>
            <w:sz w:val="24"/>
            <w:szCs w:val="24"/>
            <w:lang w:eastAsia="pt-PT"/>
          </w:rPr>
          <w:t>Tela cliente (Verificar estado do pedido).</w:t>
        </w:r>
        <w:r w:rsidRPr="001A09B4">
          <w:rPr>
            <w:rFonts w:ascii="Times New Roman" w:hAnsi="Times New Roman" w:cs="Times New Roman"/>
            <w:noProof/>
            <w:webHidden/>
            <w:sz w:val="24"/>
            <w:szCs w:val="24"/>
          </w:rPr>
          <w:tab/>
        </w:r>
        <w:r w:rsidRPr="001A09B4">
          <w:rPr>
            <w:rFonts w:ascii="Times New Roman" w:hAnsi="Times New Roman" w:cs="Times New Roman"/>
            <w:noProof/>
            <w:webHidden/>
            <w:sz w:val="24"/>
            <w:szCs w:val="24"/>
          </w:rPr>
          <w:fldChar w:fldCharType="begin"/>
        </w:r>
        <w:r w:rsidRPr="001A09B4">
          <w:rPr>
            <w:rFonts w:ascii="Times New Roman" w:hAnsi="Times New Roman" w:cs="Times New Roman"/>
            <w:noProof/>
            <w:webHidden/>
            <w:sz w:val="24"/>
            <w:szCs w:val="24"/>
          </w:rPr>
          <w:instrText xml:space="preserve"> PAGEREF _Toc526105295 \h </w:instrText>
        </w:r>
        <w:r w:rsidRPr="001A09B4">
          <w:rPr>
            <w:rFonts w:ascii="Times New Roman" w:hAnsi="Times New Roman" w:cs="Times New Roman"/>
            <w:noProof/>
            <w:webHidden/>
            <w:sz w:val="24"/>
            <w:szCs w:val="24"/>
          </w:rPr>
        </w:r>
        <w:r w:rsidRPr="001A09B4">
          <w:rPr>
            <w:rFonts w:ascii="Times New Roman" w:hAnsi="Times New Roman" w:cs="Times New Roman"/>
            <w:noProof/>
            <w:webHidden/>
            <w:sz w:val="24"/>
            <w:szCs w:val="24"/>
          </w:rPr>
          <w:fldChar w:fldCharType="separate"/>
        </w:r>
        <w:r w:rsidR="008427DF">
          <w:rPr>
            <w:rFonts w:ascii="Times New Roman" w:hAnsi="Times New Roman" w:cs="Times New Roman"/>
            <w:noProof/>
            <w:webHidden/>
            <w:sz w:val="24"/>
            <w:szCs w:val="24"/>
          </w:rPr>
          <w:t>50</w:t>
        </w:r>
        <w:r w:rsidRPr="001A09B4">
          <w:rPr>
            <w:rFonts w:ascii="Times New Roman" w:hAnsi="Times New Roman" w:cs="Times New Roman"/>
            <w:noProof/>
            <w:webHidden/>
            <w:sz w:val="24"/>
            <w:szCs w:val="24"/>
          </w:rPr>
          <w:fldChar w:fldCharType="end"/>
        </w:r>
      </w:hyperlink>
    </w:p>
    <w:p w:rsidR="001A09B4" w:rsidRPr="001A09B4" w:rsidRDefault="001A09B4" w:rsidP="001A09B4">
      <w:pPr>
        <w:pStyle w:val="ndicedeilustraes"/>
        <w:tabs>
          <w:tab w:val="right" w:leader="dot" w:pos="9061"/>
        </w:tabs>
        <w:spacing w:line="360" w:lineRule="auto"/>
        <w:rPr>
          <w:rFonts w:ascii="Times New Roman" w:eastAsiaTheme="minorEastAsia" w:hAnsi="Times New Roman" w:cs="Times New Roman"/>
          <w:noProof/>
          <w:sz w:val="24"/>
          <w:szCs w:val="24"/>
          <w:lang w:eastAsia="pt-PT"/>
        </w:rPr>
      </w:pPr>
      <w:hyperlink w:anchor="_Toc526105296" w:history="1">
        <w:r w:rsidRPr="001A09B4">
          <w:rPr>
            <w:rStyle w:val="Hiperligao"/>
            <w:rFonts w:ascii="Times New Roman" w:hAnsi="Times New Roman" w:cs="Times New Roman"/>
            <w:noProof/>
            <w:sz w:val="24"/>
            <w:szCs w:val="24"/>
          </w:rPr>
          <w:t xml:space="preserve">Figura 4. 8 </w:t>
        </w:r>
        <w:r w:rsidRPr="001A09B4">
          <w:rPr>
            <w:rStyle w:val="Hiperligao"/>
            <w:rFonts w:ascii="Times New Roman" w:hAnsi="Times New Roman" w:cs="Times New Roman"/>
            <w:noProof/>
            <w:sz w:val="24"/>
            <w:szCs w:val="24"/>
            <w:lang w:eastAsia="pt-PT"/>
          </w:rPr>
          <w:t>Tela vendedor.</w:t>
        </w:r>
        <w:r w:rsidRPr="001A09B4">
          <w:rPr>
            <w:rFonts w:ascii="Times New Roman" w:hAnsi="Times New Roman" w:cs="Times New Roman"/>
            <w:noProof/>
            <w:webHidden/>
            <w:sz w:val="24"/>
            <w:szCs w:val="24"/>
          </w:rPr>
          <w:tab/>
        </w:r>
        <w:r w:rsidRPr="001A09B4">
          <w:rPr>
            <w:rFonts w:ascii="Times New Roman" w:hAnsi="Times New Roman" w:cs="Times New Roman"/>
            <w:noProof/>
            <w:webHidden/>
            <w:sz w:val="24"/>
            <w:szCs w:val="24"/>
          </w:rPr>
          <w:fldChar w:fldCharType="begin"/>
        </w:r>
        <w:r w:rsidRPr="001A09B4">
          <w:rPr>
            <w:rFonts w:ascii="Times New Roman" w:hAnsi="Times New Roman" w:cs="Times New Roman"/>
            <w:noProof/>
            <w:webHidden/>
            <w:sz w:val="24"/>
            <w:szCs w:val="24"/>
          </w:rPr>
          <w:instrText xml:space="preserve"> PAGEREF _Toc526105296 \h </w:instrText>
        </w:r>
        <w:r w:rsidRPr="001A09B4">
          <w:rPr>
            <w:rFonts w:ascii="Times New Roman" w:hAnsi="Times New Roman" w:cs="Times New Roman"/>
            <w:noProof/>
            <w:webHidden/>
            <w:sz w:val="24"/>
            <w:szCs w:val="24"/>
          </w:rPr>
        </w:r>
        <w:r w:rsidRPr="001A09B4">
          <w:rPr>
            <w:rFonts w:ascii="Times New Roman" w:hAnsi="Times New Roman" w:cs="Times New Roman"/>
            <w:noProof/>
            <w:webHidden/>
            <w:sz w:val="24"/>
            <w:szCs w:val="24"/>
          </w:rPr>
          <w:fldChar w:fldCharType="separate"/>
        </w:r>
        <w:r w:rsidR="008427DF">
          <w:rPr>
            <w:rFonts w:ascii="Times New Roman" w:hAnsi="Times New Roman" w:cs="Times New Roman"/>
            <w:noProof/>
            <w:webHidden/>
            <w:sz w:val="24"/>
            <w:szCs w:val="24"/>
          </w:rPr>
          <w:t>51</w:t>
        </w:r>
        <w:r w:rsidRPr="001A09B4">
          <w:rPr>
            <w:rFonts w:ascii="Times New Roman" w:hAnsi="Times New Roman" w:cs="Times New Roman"/>
            <w:noProof/>
            <w:webHidden/>
            <w:sz w:val="24"/>
            <w:szCs w:val="24"/>
          </w:rPr>
          <w:fldChar w:fldCharType="end"/>
        </w:r>
      </w:hyperlink>
    </w:p>
    <w:p w:rsidR="001A09B4" w:rsidRPr="001A09B4" w:rsidRDefault="001A09B4" w:rsidP="001A09B4">
      <w:pPr>
        <w:pStyle w:val="ndicedeilustraes"/>
        <w:tabs>
          <w:tab w:val="right" w:leader="dot" w:pos="9061"/>
        </w:tabs>
        <w:spacing w:line="360" w:lineRule="auto"/>
        <w:rPr>
          <w:rFonts w:ascii="Times New Roman" w:eastAsiaTheme="minorEastAsia" w:hAnsi="Times New Roman" w:cs="Times New Roman"/>
          <w:noProof/>
          <w:sz w:val="24"/>
          <w:szCs w:val="24"/>
          <w:lang w:eastAsia="pt-PT"/>
        </w:rPr>
      </w:pPr>
      <w:hyperlink w:anchor="_Toc526105297" w:history="1">
        <w:r w:rsidRPr="001A09B4">
          <w:rPr>
            <w:rStyle w:val="Hiperligao"/>
            <w:rFonts w:ascii="Times New Roman" w:hAnsi="Times New Roman" w:cs="Times New Roman"/>
            <w:noProof/>
            <w:sz w:val="24"/>
            <w:szCs w:val="24"/>
          </w:rPr>
          <w:t>Figura 4. 9 Modelo de fatura</w:t>
        </w:r>
        <w:r w:rsidRPr="001A09B4">
          <w:rPr>
            <w:rFonts w:ascii="Times New Roman" w:hAnsi="Times New Roman" w:cs="Times New Roman"/>
            <w:noProof/>
            <w:webHidden/>
            <w:sz w:val="24"/>
            <w:szCs w:val="24"/>
          </w:rPr>
          <w:tab/>
        </w:r>
        <w:r w:rsidRPr="001A09B4">
          <w:rPr>
            <w:rFonts w:ascii="Times New Roman" w:hAnsi="Times New Roman" w:cs="Times New Roman"/>
            <w:noProof/>
            <w:webHidden/>
            <w:sz w:val="24"/>
            <w:szCs w:val="24"/>
          </w:rPr>
          <w:fldChar w:fldCharType="begin"/>
        </w:r>
        <w:r w:rsidRPr="001A09B4">
          <w:rPr>
            <w:rFonts w:ascii="Times New Roman" w:hAnsi="Times New Roman" w:cs="Times New Roman"/>
            <w:noProof/>
            <w:webHidden/>
            <w:sz w:val="24"/>
            <w:szCs w:val="24"/>
          </w:rPr>
          <w:instrText xml:space="preserve"> PAGEREF _Toc526105297 \h </w:instrText>
        </w:r>
        <w:r w:rsidRPr="001A09B4">
          <w:rPr>
            <w:rFonts w:ascii="Times New Roman" w:hAnsi="Times New Roman" w:cs="Times New Roman"/>
            <w:noProof/>
            <w:webHidden/>
            <w:sz w:val="24"/>
            <w:szCs w:val="24"/>
          </w:rPr>
        </w:r>
        <w:r w:rsidRPr="001A09B4">
          <w:rPr>
            <w:rFonts w:ascii="Times New Roman" w:hAnsi="Times New Roman" w:cs="Times New Roman"/>
            <w:noProof/>
            <w:webHidden/>
            <w:sz w:val="24"/>
            <w:szCs w:val="24"/>
          </w:rPr>
          <w:fldChar w:fldCharType="separate"/>
        </w:r>
        <w:r w:rsidR="008427DF">
          <w:rPr>
            <w:rFonts w:ascii="Times New Roman" w:hAnsi="Times New Roman" w:cs="Times New Roman"/>
            <w:noProof/>
            <w:webHidden/>
            <w:sz w:val="24"/>
            <w:szCs w:val="24"/>
          </w:rPr>
          <w:t>51</w:t>
        </w:r>
        <w:r w:rsidRPr="001A09B4">
          <w:rPr>
            <w:rFonts w:ascii="Times New Roman" w:hAnsi="Times New Roman" w:cs="Times New Roman"/>
            <w:noProof/>
            <w:webHidden/>
            <w:sz w:val="24"/>
            <w:szCs w:val="24"/>
          </w:rPr>
          <w:fldChar w:fldCharType="end"/>
        </w:r>
      </w:hyperlink>
    </w:p>
    <w:p w:rsidR="001A09B4" w:rsidRPr="001A09B4" w:rsidRDefault="001A09B4" w:rsidP="001A09B4">
      <w:pPr>
        <w:pStyle w:val="ndicedeilustraes"/>
        <w:tabs>
          <w:tab w:val="right" w:leader="dot" w:pos="9061"/>
        </w:tabs>
        <w:spacing w:line="360" w:lineRule="auto"/>
        <w:rPr>
          <w:rFonts w:ascii="Times New Roman" w:eastAsiaTheme="minorEastAsia" w:hAnsi="Times New Roman" w:cs="Times New Roman"/>
          <w:noProof/>
          <w:sz w:val="24"/>
          <w:szCs w:val="24"/>
          <w:lang w:eastAsia="pt-PT"/>
        </w:rPr>
      </w:pPr>
      <w:hyperlink w:anchor="_Toc526105298" w:history="1">
        <w:r w:rsidRPr="001A09B4">
          <w:rPr>
            <w:rStyle w:val="Hiperligao"/>
            <w:rFonts w:ascii="Times New Roman" w:hAnsi="Times New Roman" w:cs="Times New Roman"/>
            <w:noProof/>
            <w:sz w:val="24"/>
            <w:szCs w:val="24"/>
          </w:rPr>
          <w:t>Figura 4. 10 Tela de entradas de produtos</w:t>
        </w:r>
        <w:r w:rsidRPr="001A09B4">
          <w:rPr>
            <w:rFonts w:ascii="Times New Roman" w:hAnsi="Times New Roman" w:cs="Times New Roman"/>
            <w:noProof/>
            <w:webHidden/>
            <w:sz w:val="24"/>
            <w:szCs w:val="24"/>
          </w:rPr>
          <w:tab/>
        </w:r>
        <w:r w:rsidRPr="001A09B4">
          <w:rPr>
            <w:rFonts w:ascii="Times New Roman" w:hAnsi="Times New Roman" w:cs="Times New Roman"/>
            <w:noProof/>
            <w:webHidden/>
            <w:sz w:val="24"/>
            <w:szCs w:val="24"/>
          </w:rPr>
          <w:fldChar w:fldCharType="begin"/>
        </w:r>
        <w:r w:rsidRPr="001A09B4">
          <w:rPr>
            <w:rFonts w:ascii="Times New Roman" w:hAnsi="Times New Roman" w:cs="Times New Roman"/>
            <w:noProof/>
            <w:webHidden/>
            <w:sz w:val="24"/>
            <w:szCs w:val="24"/>
          </w:rPr>
          <w:instrText xml:space="preserve"> PAGEREF _Toc526105298 \h </w:instrText>
        </w:r>
        <w:r w:rsidRPr="001A09B4">
          <w:rPr>
            <w:rFonts w:ascii="Times New Roman" w:hAnsi="Times New Roman" w:cs="Times New Roman"/>
            <w:noProof/>
            <w:webHidden/>
            <w:sz w:val="24"/>
            <w:szCs w:val="24"/>
          </w:rPr>
        </w:r>
        <w:r w:rsidRPr="001A09B4">
          <w:rPr>
            <w:rFonts w:ascii="Times New Roman" w:hAnsi="Times New Roman" w:cs="Times New Roman"/>
            <w:noProof/>
            <w:webHidden/>
            <w:sz w:val="24"/>
            <w:szCs w:val="24"/>
          </w:rPr>
          <w:fldChar w:fldCharType="separate"/>
        </w:r>
        <w:r w:rsidR="008427DF">
          <w:rPr>
            <w:rFonts w:ascii="Times New Roman" w:hAnsi="Times New Roman" w:cs="Times New Roman"/>
            <w:noProof/>
            <w:webHidden/>
            <w:sz w:val="24"/>
            <w:szCs w:val="24"/>
          </w:rPr>
          <w:t>52</w:t>
        </w:r>
        <w:r w:rsidRPr="001A09B4">
          <w:rPr>
            <w:rFonts w:ascii="Times New Roman" w:hAnsi="Times New Roman" w:cs="Times New Roman"/>
            <w:noProof/>
            <w:webHidden/>
            <w:sz w:val="24"/>
            <w:szCs w:val="24"/>
          </w:rPr>
          <w:fldChar w:fldCharType="end"/>
        </w:r>
      </w:hyperlink>
    </w:p>
    <w:p w:rsidR="001A09B4" w:rsidRPr="001A09B4" w:rsidRDefault="001A09B4" w:rsidP="001A09B4">
      <w:pPr>
        <w:pStyle w:val="ndicedeilustraes"/>
        <w:tabs>
          <w:tab w:val="right" w:leader="dot" w:pos="9061"/>
        </w:tabs>
        <w:spacing w:line="360" w:lineRule="auto"/>
        <w:rPr>
          <w:rFonts w:ascii="Times New Roman" w:eastAsiaTheme="minorEastAsia" w:hAnsi="Times New Roman" w:cs="Times New Roman"/>
          <w:noProof/>
          <w:sz w:val="24"/>
          <w:szCs w:val="24"/>
          <w:lang w:eastAsia="pt-PT"/>
        </w:rPr>
      </w:pPr>
      <w:hyperlink w:anchor="_Toc526105299" w:history="1">
        <w:r w:rsidRPr="001A09B4">
          <w:rPr>
            <w:rStyle w:val="Hiperligao"/>
            <w:rFonts w:ascii="Times New Roman" w:hAnsi="Times New Roman" w:cs="Times New Roman"/>
            <w:noProof/>
            <w:sz w:val="24"/>
            <w:szCs w:val="24"/>
          </w:rPr>
          <w:t>Figura 4. 11Relatório das entradas de produtos</w:t>
        </w:r>
        <w:r w:rsidRPr="001A09B4">
          <w:rPr>
            <w:rFonts w:ascii="Times New Roman" w:hAnsi="Times New Roman" w:cs="Times New Roman"/>
            <w:noProof/>
            <w:webHidden/>
            <w:sz w:val="24"/>
            <w:szCs w:val="24"/>
          </w:rPr>
          <w:tab/>
        </w:r>
        <w:r w:rsidRPr="001A09B4">
          <w:rPr>
            <w:rFonts w:ascii="Times New Roman" w:hAnsi="Times New Roman" w:cs="Times New Roman"/>
            <w:noProof/>
            <w:webHidden/>
            <w:sz w:val="24"/>
            <w:szCs w:val="24"/>
          </w:rPr>
          <w:fldChar w:fldCharType="begin"/>
        </w:r>
        <w:r w:rsidRPr="001A09B4">
          <w:rPr>
            <w:rFonts w:ascii="Times New Roman" w:hAnsi="Times New Roman" w:cs="Times New Roman"/>
            <w:noProof/>
            <w:webHidden/>
            <w:sz w:val="24"/>
            <w:szCs w:val="24"/>
          </w:rPr>
          <w:instrText xml:space="preserve"> PAGEREF _Toc526105299 \h </w:instrText>
        </w:r>
        <w:r w:rsidRPr="001A09B4">
          <w:rPr>
            <w:rFonts w:ascii="Times New Roman" w:hAnsi="Times New Roman" w:cs="Times New Roman"/>
            <w:noProof/>
            <w:webHidden/>
            <w:sz w:val="24"/>
            <w:szCs w:val="24"/>
          </w:rPr>
        </w:r>
        <w:r w:rsidRPr="001A09B4">
          <w:rPr>
            <w:rFonts w:ascii="Times New Roman" w:hAnsi="Times New Roman" w:cs="Times New Roman"/>
            <w:noProof/>
            <w:webHidden/>
            <w:sz w:val="24"/>
            <w:szCs w:val="24"/>
          </w:rPr>
          <w:fldChar w:fldCharType="separate"/>
        </w:r>
        <w:r w:rsidR="008427DF">
          <w:rPr>
            <w:rFonts w:ascii="Times New Roman" w:hAnsi="Times New Roman" w:cs="Times New Roman"/>
            <w:noProof/>
            <w:webHidden/>
            <w:sz w:val="24"/>
            <w:szCs w:val="24"/>
          </w:rPr>
          <w:t>52</w:t>
        </w:r>
        <w:r w:rsidRPr="001A09B4">
          <w:rPr>
            <w:rFonts w:ascii="Times New Roman" w:hAnsi="Times New Roman" w:cs="Times New Roman"/>
            <w:noProof/>
            <w:webHidden/>
            <w:sz w:val="24"/>
            <w:szCs w:val="24"/>
          </w:rPr>
          <w:fldChar w:fldCharType="end"/>
        </w:r>
      </w:hyperlink>
    </w:p>
    <w:p w:rsidR="001A09B4" w:rsidRPr="003E5065" w:rsidRDefault="001A09B4" w:rsidP="001A09B4">
      <w:pPr>
        <w:spacing w:before="120" w:after="120" w:line="360" w:lineRule="auto"/>
        <w:ind w:left="360"/>
        <w:jc w:val="both"/>
        <w:rPr>
          <w:rFonts w:ascii="Times New Roman" w:hAnsi="Times New Roman" w:cs="Times New Roman"/>
          <w:b/>
          <w:sz w:val="24"/>
          <w:szCs w:val="24"/>
        </w:rPr>
      </w:pPr>
      <w:r w:rsidRPr="001A09B4">
        <w:rPr>
          <w:rFonts w:ascii="Times New Roman" w:hAnsi="Times New Roman" w:cs="Times New Roman"/>
          <w:b/>
          <w:sz w:val="24"/>
          <w:szCs w:val="24"/>
        </w:rPr>
        <w:fldChar w:fldCharType="end"/>
      </w:r>
    </w:p>
    <w:p w:rsidR="00626444" w:rsidRPr="003E5065" w:rsidRDefault="00626444" w:rsidP="003E5065">
      <w:pPr>
        <w:spacing w:before="120" w:after="120" w:line="360" w:lineRule="auto"/>
        <w:ind w:left="360"/>
        <w:jc w:val="both"/>
        <w:rPr>
          <w:rFonts w:ascii="Times New Roman" w:hAnsi="Times New Roman" w:cs="Times New Roman"/>
          <w:b/>
          <w:sz w:val="24"/>
          <w:szCs w:val="24"/>
        </w:rPr>
      </w:pPr>
    </w:p>
    <w:p w:rsidR="00626444" w:rsidRPr="003E5065" w:rsidRDefault="00626444" w:rsidP="003E5065">
      <w:pPr>
        <w:spacing w:before="120" w:after="120" w:line="360" w:lineRule="auto"/>
        <w:ind w:left="360"/>
        <w:jc w:val="both"/>
        <w:rPr>
          <w:rFonts w:ascii="Times New Roman" w:hAnsi="Times New Roman" w:cs="Times New Roman"/>
          <w:b/>
          <w:sz w:val="24"/>
          <w:szCs w:val="24"/>
        </w:rPr>
      </w:pPr>
    </w:p>
    <w:p w:rsidR="00626444" w:rsidRPr="0093335B" w:rsidRDefault="00687AFE" w:rsidP="0093335B">
      <w:pPr>
        <w:pStyle w:val="Ttulo1"/>
        <w:jc w:val="center"/>
        <w:rPr>
          <w:rFonts w:ascii="Times New Roman" w:hAnsi="Times New Roman" w:cs="Times New Roman"/>
          <w:b/>
          <w:sz w:val="28"/>
        </w:rPr>
      </w:pPr>
      <w:bookmarkStart w:id="8" w:name="_Toc526105209"/>
      <w:r>
        <w:rPr>
          <w:rFonts w:ascii="Times New Roman" w:hAnsi="Times New Roman" w:cs="Times New Roman"/>
          <w:b/>
          <w:sz w:val="28"/>
        </w:rPr>
        <w:lastRenderedPageBreak/>
        <w:t>ÍNDICE</w:t>
      </w:r>
      <w:r w:rsidRPr="0093335B">
        <w:rPr>
          <w:rFonts w:ascii="Times New Roman" w:hAnsi="Times New Roman" w:cs="Times New Roman"/>
          <w:b/>
          <w:sz w:val="28"/>
        </w:rPr>
        <w:t xml:space="preserve"> DE TABELAS</w:t>
      </w:r>
      <w:bookmarkEnd w:id="8"/>
      <w:r w:rsidRPr="0093335B">
        <w:rPr>
          <w:rFonts w:ascii="Times New Roman" w:hAnsi="Times New Roman" w:cs="Times New Roman"/>
          <w:b/>
          <w:sz w:val="28"/>
        </w:rPr>
        <w:t xml:space="preserve"> </w:t>
      </w:r>
    </w:p>
    <w:p w:rsidR="00626444" w:rsidRPr="003E5065" w:rsidRDefault="00626444" w:rsidP="003E5065">
      <w:pPr>
        <w:spacing w:before="120" w:after="120" w:line="360" w:lineRule="auto"/>
        <w:ind w:left="360"/>
        <w:jc w:val="both"/>
        <w:rPr>
          <w:rFonts w:ascii="Times New Roman" w:hAnsi="Times New Roman" w:cs="Times New Roman"/>
          <w:b/>
          <w:sz w:val="24"/>
          <w:szCs w:val="24"/>
        </w:rPr>
      </w:pPr>
    </w:p>
    <w:p w:rsidR="001A09B4" w:rsidRPr="001A09B4" w:rsidRDefault="001A09B4" w:rsidP="001A09B4">
      <w:pPr>
        <w:pStyle w:val="ndicedeilustraes"/>
        <w:tabs>
          <w:tab w:val="right" w:leader="dot" w:pos="9061"/>
        </w:tabs>
        <w:spacing w:line="360" w:lineRule="auto"/>
        <w:rPr>
          <w:rFonts w:ascii="Times New Roman" w:eastAsiaTheme="minorEastAsia" w:hAnsi="Times New Roman" w:cs="Times New Roman"/>
          <w:noProof/>
          <w:sz w:val="24"/>
          <w:szCs w:val="24"/>
          <w:lang w:eastAsia="pt-PT"/>
        </w:rPr>
      </w:pPr>
      <w:r w:rsidRPr="001A09B4">
        <w:rPr>
          <w:rFonts w:ascii="Times New Roman" w:hAnsi="Times New Roman" w:cs="Times New Roman"/>
          <w:sz w:val="24"/>
          <w:szCs w:val="24"/>
        </w:rPr>
        <w:fldChar w:fldCharType="begin"/>
      </w:r>
      <w:r w:rsidRPr="001A09B4">
        <w:rPr>
          <w:rFonts w:ascii="Times New Roman" w:hAnsi="Times New Roman" w:cs="Times New Roman"/>
          <w:sz w:val="24"/>
          <w:szCs w:val="24"/>
        </w:rPr>
        <w:instrText xml:space="preserve"> TOC \h \z \c "Tabela 3." </w:instrText>
      </w:r>
      <w:r w:rsidRPr="001A09B4">
        <w:rPr>
          <w:rFonts w:ascii="Times New Roman" w:hAnsi="Times New Roman" w:cs="Times New Roman"/>
          <w:sz w:val="24"/>
          <w:szCs w:val="24"/>
        </w:rPr>
        <w:fldChar w:fldCharType="separate"/>
      </w:r>
      <w:hyperlink w:anchor="_Toc526105366" w:history="1">
        <w:r w:rsidRPr="001A09B4">
          <w:rPr>
            <w:rStyle w:val="Hiperligao"/>
            <w:rFonts w:ascii="Times New Roman" w:hAnsi="Times New Roman" w:cs="Times New Roman"/>
            <w:noProof/>
            <w:sz w:val="24"/>
            <w:szCs w:val="24"/>
          </w:rPr>
          <w:t>Tabela 3. 1 Requisitos funcionais do sistema</w:t>
        </w:r>
        <w:r w:rsidRPr="001A09B4">
          <w:rPr>
            <w:rFonts w:ascii="Times New Roman" w:hAnsi="Times New Roman" w:cs="Times New Roman"/>
            <w:noProof/>
            <w:webHidden/>
            <w:sz w:val="24"/>
            <w:szCs w:val="24"/>
          </w:rPr>
          <w:tab/>
        </w:r>
        <w:r w:rsidRPr="001A09B4">
          <w:rPr>
            <w:rFonts w:ascii="Times New Roman" w:hAnsi="Times New Roman" w:cs="Times New Roman"/>
            <w:noProof/>
            <w:webHidden/>
            <w:sz w:val="24"/>
            <w:szCs w:val="24"/>
          </w:rPr>
          <w:fldChar w:fldCharType="begin"/>
        </w:r>
        <w:r w:rsidRPr="001A09B4">
          <w:rPr>
            <w:rFonts w:ascii="Times New Roman" w:hAnsi="Times New Roman" w:cs="Times New Roman"/>
            <w:noProof/>
            <w:webHidden/>
            <w:sz w:val="24"/>
            <w:szCs w:val="24"/>
          </w:rPr>
          <w:instrText xml:space="preserve"> PAGEREF _Toc526105366 \h </w:instrText>
        </w:r>
        <w:r w:rsidRPr="001A09B4">
          <w:rPr>
            <w:rFonts w:ascii="Times New Roman" w:hAnsi="Times New Roman" w:cs="Times New Roman"/>
            <w:noProof/>
            <w:webHidden/>
            <w:sz w:val="24"/>
            <w:szCs w:val="24"/>
          </w:rPr>
        </w:r>
        <w:r w:rsidRPr="001A09B4">
          <w:rPr>
            <w:rFonts w:ascii="Times New Roman" w:hAnsi="Times New Roman" w:cs="Times New Roman"/>
            <w:noProof/>
            <w:webHidden/>
            <w:sz w:val="24"/>
            <w:szCs w:val="24"/>
          </w:rPr>
          <w:fldChar w:fldCharType="separate"/>
        </w:r>
        <w:r w:rsidR="008427DF">
          <w:rPr>
            <w:rFonts w:ascii="Times New Roman" w:hAnsi="Times New Roman" w:cs="Times New Roman"/>
            <w:noProof/>
            <w:webHidden/>
            <w:sz w:val="24"/>
            <w:szCs w:val="24"/>
          </w:rPr>
          <w:t>28</w:t>
        </w:r>
        <w:r w:rsidRPr="001A09B4">
          <w:rPr>
            <w:rFonts w:ascii="Times New Roman" w:hAnsi="Times New Roman" w:cs="Times New Roman"/>
            <w:noProof/>
            <w:webHidden/>
            <w:sz w:val="24"/>
            <w:szCs w:val="24"/>
          </w:rPr>
          <w:fldChar w:fldCharType="end"/>
        </w:r>
      </w:hyperlink>
    </w:p>
    <w:p w:rsidR="001A09B4" w:rsidRPr="001A09B4" w:rsidRDefault="001A09B4" w:rsidP="001A09B4">
      <w:pPr>
        <w:pStyle w:val="ndicedeilustraes"/>
        <w:tabs>
          <w:tab w:val="right" w:leader="dot" w:pos="9061"/>
        </w:tabs>
        <w:spacing w:line="360" w:lineRule="auto"/>
        <w:rPr>
          <w:rFonts w:ascii="Times New Roman" w:eastAsiaTheme="minorEastAsia" w:hAnsi="Times New Roman" w:cs="Times New Roman"/>
          <w:noProof/>
          <w:sz w:val="24"/>
          <w:szCs w:val="24"/>
          <w:lang w:eastAsia="pt-PT"/>
        </w:rPr>
      </w:pPr>
      <w:hyperlink w:anchor="_Toc526105367" w:history="1">
        <w:r w:rsidRPr="001A09B4">
          <w:rPr>
            <w:rStyle w:val="Hiperligao"/>
            <w:rFonts w:ascii="Times New Roman" w:hAnsi="Times New Roman" w:cs="Times New Roman"/>
            <w:noProof/>
            <w:sz w:val="24"/>
            <w:szCs w:val="24"/>
          </w:rPr>
          <w:t>Tabela 3. 2 Requisitos não funcionais do sistema</w:t>
        </w:r>
        <w:r w:rsidRPr="001A09B4">
          <w:rPr>
            <w:rFonts w:ascii="Times New Roman" w:hAnsi="Times New Roman" w:cs="Times New Roman"/>
            <w:noProof/>
            <w:webHidden/>
            <w:sz w:val="24"/>
            <w:szCs w:val="24"/>
          </w:rPr>
          <w:tab/>
        </w:r>
        <w:r w:rsidRPr="001A09B4">
          <w:rPr>
            <w:rFonts w:ascii="Times New Roman" w:hAnsi="Times New Roman" w:cs="Times New Roman"/>
            <w:noProof/>
            <w:webHidden/>
            <w:sz w:val="24"/>
            <w:szCs w:val="24"/>
          </w:rPr>
          <w:fldChar w:fldCharType="begin"/>
        </w:r>
        <w:r w:rsidRPr="001A09B4">
          <w:rPr>
            <w:rFonts w:ascii="Times New Roman" w:hAnsi="Times New Roman" w:cs="Times New Roman"/>
            <w:noProof/>
            <w:webHidden/>
            <w:sz w:val="24"/>
            <w:szCs w:val="24"/>
          </w:rPr>
          <w:instrText xml:space="preserve"> PAGEREF _Toc526105367 \h </w:instrText>
        </w:r>
        <w:r w:rsidRPr="001A09B4">
          <w:rPr>
            <w:rFonts w:ascii="Times New Roman" w:hAnsi="Times New Roman" w:cs="Times New Roman"/>
            <w:noProof/>
            <w:webHidden/>
            <w:sz w:val="24"/>
            <w:szCs w:val="24"/>
          </w:rPr>
        </w:r>
        <w:r w:rsidRPr="001A09B4">
          <w:rPr>
            <w:rFonts w:ascii="Times New Roman" w:hAnsi="Times New Roman" w:cs="Times New Roman"/>
            <w:noProof/>
            <w:webHidden/>
            <w:sz w:val="24"/>
            <w:szCs w:val="24"/>
          </w:rPr>
          <w:fldChar w:fldCharType="separate"/>
        </w:r>
        <w:r w:rsidR="008427DF">
          <w:rPr>
            <w:rFonts w:ascii="Times New Roman" w:hAnsi="Times New Roman" w:cs="Times New Roman"/>
            <w:noProof/>
            <w:webHidden/>
            <w:sz w:val="24"/>
            <w:szCs w:val="24"/>
          </w:rPr>
          <w:t>29</w:t>
        </w:r>
        <w:r w:rsidRPr="001A09B4">
          <w:rPr>
            <w:rFonts w:ascii="Times New Roman" w:hAnsi="Times New Roman" w:cs="Times New Roman"/>
            <w:noProof/>
            <w:webHidden/>
            <w:sz w:val="24"/>
            <w:szCs w:val="24"/>
          </w:rPr>
          <w:fldChar w:fldCharType="end"/>
        </w:r>
      </w:hyperlink>
    </w:p>
    <w:p w:rsidR="001A09B4" w:rsidRPr="001A09B4" w:rsidRDefault="001A09B4" w:rsidP="001A09B4">
      <w:pPr>
        <w:pStyle w:val="ndicedeilustraes"/>
        <w:tabs>
          <w:tab w:val="right" w:leader="dot" w:pos="9061"/>
        </w:tabs>
        <w:spacing w:line="360" w:lineRule="auto"/>
        <w:rPr>
          <w:rFonts w:ascii="Times New Roman" w:eastAsiaTheme="minorEastAsia" w:hAnsi="Times New Roman" w:cs="Times New Roman"/>
          <w:noProof/>
          <w:sz w:val="24"/>
          <w:szCs w:val="24"/>
          <w:lang w:eastAsia="pt-PT"/>
        </w:rPr>
      </w:pPr>
      <w:hyperlink w:anchor="_Toc526105368" w:history="1">
        <w:r w:rsidRPr="001A09B4">
          <w:rPr>
            <w:rStyle w:val="Hiperligao"/>
            <w:rFonts w:ascii="Times New Roman" w:hAnsi="Times New Roman" w:cs="Times New Roman"/>
            <w:noProof/>
            <w:sz w:val="24"/>
            <w:szCs w:val="24"/>
          </w:rPr>
          <w:t>Tabela 3. 3 Regras de Negocio implementadas no sistema</w:t>
        </w:r>
        <w:r w:rsidRPr="001A09B4">
          <w:rPr>
            <w:rFonts w:ascii="Times New Roman" w:hAnsi="Times New Roman" w:cs="Times New Roman"/>
            <w:noProof/>
            <w:webHidden/>
            <w:sz w:val="24"/>
            <w:szCs w:val="24"/>
          </w:rPr>
          <w:tab/>
        </w:r>
        <w:r w:rsidRPr="001A09B4">
          <w:rPr>
            <w:rFonts w:ascii="Times New Roman" w:hAnsi="Times New Roman" w:cs="Times New Roman"/>
            <w:noProof/>
            <w:webHidden/>
            <w:sz w:val="24"/>
            <w:szCs w:val="24"/>
          </w:rPr>
          <w:fldChar w:fldCharType="begin"/>
        </w:r>
        <w:r w:rsidRPr="001A09B4">
          <w:rPr>
            <w:rFonts w:ascii="Times New Roman" w:hAnsi="Times New Roman" w:cs="Times New Roman"/>
            <w:noProof/>
            <w:webHidden/>
            <w:sz w:val="24"/>
            <w:szCs w:val="24"/>
          </w:rPr>
          <w:instrText xml:space="preserve"> PAGEREF _Toc526105368 \h </w:instrText>
        </w:r>
        <w:r w:rsidRPr="001A09B4">
          <w:rPr>
            <w:rFonts w:ascii="Times New Roman" w:hAnsi="Times New Roman" w:cs="Times New Roman"/>
            <w:noProof/>
            <w:webHidden/>
            <w:sz w:val="24"/>
            <w:szCs w:val="24"/>
          </w:rPr>
        </w:r>
        <w:r w:rsidRPr="001A09B4">
          <w:rPr>
            <w:rFonts w:ascii="Times New Roman" w:hAnsi="Times New Roman" w:cs="Times New Roman"/>
            <w:noProof/>
            <w:webHidden/>
            <w:sz w:val="24"/>
            <w:szCs w:val="24"/>
          </w:rPr>
          <w:fldChar w:fldCharType="separate"/>
        </w:r>
        <w:r w:rsidR="008427DF">
          <w:rPr>
            <w:rFonts w:ascii="Times New Roman" w:hAnsi="Times New Roman" w:cs="Times New Roman"/>
            <w:noProof/>
            <w:webHidden/>
            <w:sz w:val="24"/>
            <w:szCs w:val="24"/>
          </w:rPr>
          <w:t>29</w:t>
        </w:r>
        <w:r w:rsidRPr="001A09B4">
          <w:rPr>
            <w:rFonts w:ascii="Times New Roman" w:hAnsi="Times New Roman" w:cs="Times New Roman"/>
            <w:noProof/>
            <w:webHidden/>
            <w:sz w:val="24"/>
            <w:szCs w:val="24"/>
          </w:rPr>
          <w:fldChar w:fldCharType="end"/>
        </w:r>
      </w:hyperlink>
    </w:p>
    <w:p w:rsidR="001A09B4" w:rsidRPr="001A09B4" w:rsidRDefault="001A09B4" w:rsidP="001A09B4">
      <w:pPr>
        <w:pStyle w:val="ndicedeilustraes"/>
        <w:tabs>
          <w:tab w:val="right" w:leader="dot" w:pos="9061"/>
        </w:tabs>
        <w:spacing w:line="360" w:lineRule="auto"/>
        <w:rPr>
          <w:rFonts w:ascii="Times New Roman" w:eastAsiaTheme="minorEastAsia" w:hAnsi="Times New Roman" w:cs="Times New Roman"/>
          <w:noProof/>
          <w:sz w:val="24"/>
          <w:szCs w:val="24"/>
          <w:lang w:eastAsia="pt-PT"/>
        </w:rPr>
      </w:pPr>
      <w:hyperlink w:anchor="_Toc526105369" w:history="1">
        <w:r w:rsidRPr="001A09B4">
          <w:rPr>
            <w:rStyle w:val="Hiperligao"/>
            <w:rFonts w:ascii="Times New Roman" w:hAnsi="Times New Roman" w:cs="Times New Roman"/>
            <w:noProof/>
            <w:sz w:val="24"/>
            <w:szCs w:val="24"/>
          </w:rPr>
          <w:t>Tabela 3. 4 Atores do sistema</w:t>
        </w:r>
        <w:r w:rsidRPr="001A09B4">
          <w:rPr>
            <w:rFonts w:ascii="Times New Roman" w:hAnsi="Times New Roman" w:cs="Times New Roman"/>
            <w:noProof/>
            <w:webHidden/>
            <w:sz w:val="24"/>
            <w:szCs w:val="24"/>
          </w:rPr>
          <w:tab/>
        </w:r>
        <w:r w:rsidRPr="001A09B4">
          <w:rPr>
            <w:rFonts w:ascii="Times New Roman" w:hAnsi="Times New Roman" w:cs="Times New Roman"/>
            <w:noProof/>
            <w:webHidden/>
            <w:sz w:val="24"/>
            <w:szCs w:val="24"/>
          </w:rPr>
          <w:fldChar w:fldCharType="begin"/>
        </w:r>
        <w:r w:rsidRPr="001A09B4">
          <w:rPr>
            <w:rFonts w:ascii="Times New Roman" w:hAnsi="Times New Roman" w:cs="Times New Roman"/>
            <w:noProof/>
            <w:webHidden/>
            <w:sz w:val="24"/>
            <w:szCs w:val="24"/>
          </w:rPr>
          <w:instrText xml:space="preserve"> PAGEREF _Toc526105369 \h </w:instrText>
        </w:r>
        <w:r w:rsidRPr="001A09B4">
          <w:rPr>
            <w:rFonts w:ascii="Times New Roman" w:hAnsi="Times New Roman" w:cs="Times New Roman"/>
            <w:noProof/>
            <w:webHidden/>
            <w:sz w:val="24"/>
            <w:szCs w:val="24"/>
          </w:rPr>
        </w:r>
        <w:r w:rsidRPr="001A09B4">
          <w:rPr>
            <w:rFonts w:ascii="Times New Roman" w:hAnsi="Times New Roman" w:cs="Times New Roman"/>
            <w:noProof/>
            <w:webHidden/>
            <w:sz w:val="24"/>
            <w:szCs w:val="24"/>
          </w:rPr>
          <w:fldChar w:fldCharType="separate"/>
        </w:r>
        <w:r w:rsidR="008427DF">
          <w:rPr>
            <w:rFonts w:ascii="Times New Roman" w:hAnsi="Times New Roman" w:cs="Times New Roman"/>
            <w:noProof/>
            <w:webHidden/>
            <w:sz w:val="24"/>
            <w:szCs w:val="24"/>
          </w:rPr>
          <w:t>30</w:t>
        </w:r>
        <w:r w:rsidRPr="001A09B4">
          <w:rPr>
            <w:rFonts w:ascii="Times New Roman" w:hAnsi="Times New Roman" w:cs="Times New Roman"/>
            <w:noProof/>
            <w:webHidden/>
            <w:sz w:val="24"/>
            <w:szCs w:val="24"/>
          </w:rPr>
          <w:fldChar w:fldCharType="end"/>
        </w:r>
      </w:hyperlink>
    </w:p>
    <w:p w:rsidR="001A09B4" w:rsidRPr="001A09B4" w:rsidRDefault="001A09B4" w:rsidP="001A09B4">
      <w:pPr>
        <w:pStyle w:val="ndicedeilustraes"/>
        <w:tabs>
          <w:tab w:val="right" w:leader="dot" w:pos="9061"/>
        </w:tabs>
        <w:spacing w:line="360" w:lineRule="auto"/>
        <w:rPr>
          <w:rFonts w:ascii="Times New Roman" w:eastAsiaTheme="minorEastAsia" w:hAnsi="Times New Roman" w:cs="Times New Roman"/>
          <w:noProof/>
          <w:sz w:val="24"/>
          <w:szCs w:val="24"/>
          <w:lang w:eastAsia="pt-PT"/>
        </w:rPr>
      </w:pPr>
      <w:hyperlink w:anchor="_Toc526105370" w:history="1">
        <w:r w:rsidRPr="001A09B4">
          <w:rPr>
            <w:rStyle w:val="Hiperligao"/>
            <w:rFonts w:ascii="Times New Roman" w:hAnsi="Times New Roman" w:cs="Times New Roman"/>
            <w:noProof/>
            <w:sz w:val="24"/>
            <w:szCs w:val="24"/>
          </w:rPr>
          <w:t>Tabela 3. 5 Descrição do caso de uso Cadastrar Produto</w:t>
        </w:r>
        <w:r w:rsidRPr="001A09B4">
          <w:rPr>
            <w:rFonts w:ascii="Times New Roman" w:hAnsi="Times New Roman" w:cs="Times New Roman"/>
            <w:noProof/>
            <w:webHidden/>
            <w:sz w:val="24"/>
            <w:szCs w:val="24"/>
          </w:rPr>
          <w:tab/>
        </w:r>
        <w:r w:rsidRPr="001A09B4">
          <w:rPr>
            <w:rFonts w:ascii="Times New Roman" w:hAnsi="Times New Roman" w:cs="Times New Roman"/>
            <w:noProof/>
            <w:webHidden/>
            <w:sz w:val="24"/>
            <w:szCs w:val="24"/>
          </w:rPr>
          <w:fldChar w:fldCharType="begin"/>
        </w:r>
        <w:r w:rsidRPr="001A09B4">
          <w:rPr>
            <w:rFonts w:ascii="Times New Roman" w:hAnsi="Times New Roman" w:cs="Times New Roman"/>
            <w:noProof/>
            <w:webHidden/>
            <w:sz w:val="24"/>
            <w:szCs w:val="24"/>
          </w:rPr>
          <w:instrText xml:space="preserve"> PAGEREF _Toc526105370 \h </w:instrText>
        </w:r>
        <w:r w:rsidRPr="001A09B4">
          <w:rPr>
            <w:rFonts w:ascii="Times New Roman" w:hAnsi="Times New Roman" w:cs="Times New Roman"/>
            <w:noProof/>
            <w:webHidden/>
            <w:sz w:val="24"/>
            <w:szCs w:val="24"/>
          </w:rPr>
        </w:r>
        <w:r w:rsidRPr="001A09B4">
          <w:rPr>
            <w:rFonts w:ascii="Times New Roman" w:hAnsi="Times New Roman" w:cs="Times New Roman"/>
            <w:noProof/>
            <w:webHidden/>
            <w:sz w:val="24"/>
            <w:szCs w:val="24"/>
          </w:rPr>
          <w:fldChar w:fldCharType="separate"/>
        </w:r>
        <w:r w:rsidR="008427DF">
          <w:rPr>
            <w:rFonts w:ascii="Times New Roman" w:hAnsi="Times New Roman" w:cs="Times New Roman"/>
            <w:noProof/>
            <w:webHidden/>
            <w:sz w:val="24"/>
            <w:szCs w:val="24"/>
          </w:rPr>
          <w:t>32</w:t>
        </w:r>
        <w:r w:rsidRPr="001A09B4">
          <w:rPr>
            <w:rFonts w:ascii="Times New Roman" w:hAnsi="Times New Roman" w:cs="Times New Roman"/>
            <w:noProof/>
            <w:webHidden/>
            <w:sz w:val="24"/>
            <w:szCs w:val="24"/>
          </w:rPr>
          <w:fldChar w:fldCharType="end"/>
        </w:r>
      </w:hyperlink>
    </w:p>
    <w:p w:rsidR="001A09B4" w:rsidRPr="001A09B4" w:rsidRDefault="001A09B4" w:rsidP="001A09B4">
      <w:pPr>
        <w:pStyle w:val="ndicedeilustraes"/>
        <w:tabs>
          <w:tab w:val="right" w:leader="dot" w:pos="9061"/>
        </w:tabs>
        <w:spacing w:line="360" w:lineRule="auto"/>
        <w:rPr>
          <w:rFonts w:ascii="Times New Roman" w:eastAsiaTheme="minorEastAsia" w:hAnsi="Times New Roman" w:cs="Times New Roman"/>
          <w:noProof/>
          <w:sz w:val="24"/>
          <w:szCs w:val="24"/>
          <w:lang w:eastAsia="pt-PT"/>
        </w:rPr>
      </w:pPr>
      <w:hyperlink w:anchor="_Toc526105371" w:history="1">
        <w:r w:rsidRPr="001A09B4">
          <w:rPr>
            <w:rStyle w:val="Hiperligao"/>
            <w:rFonts w:ascii="Times New Roman" w:hAnsi="Times New Roman" w:cs="Times New Roman"/>
            <w:noProof/>
            <w:sz w:val="24"/>
            <w:szCs w:val="24"/>
          </w:rPr>
          <w:t>Tabela 3. 6 Descrição do caso de Uso Registrar Entradas de produtos</w:t>
        </w:r>
        <w:r w:rsidRPr="001A09B4">
          <w:rPr>
            <w:rFonts w:ascii="Times New Roman" w:hAnsi="Times New Roman" w:cs="Times New Roman"/>
            <w:noProof/>
            <w:webHidden/>
            <w:sz w:val="24"/>
            <w:szCs w:val="24"/>
          </w:rPr>
          <w:tab/>
        </w:r>
        <w:r w:rsidRPr="001A09B4">
          <w:rPr>
            <w:rFonts w:ascii="Times New Roman" w:hAnsi="Times New Roman" w:cs="Times New Roman"/>
            <w:noProof/>
            <w:webHidden/>
            <w:sz w:val="24"/>
            <w:szCs w:val="24"/>
          </w:rPr>
          <w:fldChar w:fldCharType="begin"/>
        </w:r>
        <w:r w:rsidRPr="001A09B4">
          <w:rPr>
            <w:rFonts w:ascii="Times New Roman" w:hAnsi="Times New Roman" w:cs="Times New Roman"/>
            <w:noProof/>
            <w:webHidden/>
            <w:sz w:val="24"/>
            <w:szCs w:val="24"/>
          </w:rPr>
          <w:instrText xml:space="preserve"> PAGEREF _Toc526105371 \h </w:instrText>
        </w:r>
        <w:r w:rsidRPr="001A09B4">
          <w:rPr>
            <w:rFonts w:ascii="Times New Roman" w:hAnsi="Times New Roman" w:cs="Times New Roman"/>
            <w:noProof/>
            <w:webHidden/>
            <w:sz w:val="24"/>
            <w:szCs w:val="24"/>
          </w:rPr>
        </w:r>
        <w:r w:rsidRPr="001A09B4">
          <w:rPr>
            <w:rFonts w:ascii="Times New Roman" w:hAnsi="Times New Roman" w:cs="Times New Roman"/>
            <w:noProof/>
            <w:webHidden/>
            <w:sz w:val="24"/>
            <w:szCs w:val="24"/>
          </w:rPr>
          <w:fldChar w:fldCharType="separate"/>
        </w:r>
        <w:r w:rsidR="008427DF">
          <w:rPr>
            <w:rFonts w:ascii="Times New Roman" w:hAnsi="Times New Roman" w:cs="Times New Roman"/>
            <w:noProof/>
            <w:webHidden/>
            <w:sz w:val="24"/>
            <w:szCs w:val="24"/>
          </w:rPr>
          <w:t>33</w:t>
        </w:r>
        <w:r w:rsidRPr="001A09B4">
          <w:rPr>
            <w:rFonts w:ascii="Times New Roman" w:hAnsi="Times New Roman" w:cs="Times New Roman"/>
            <w:noProof/>
            <w:webHidden/>
            <w:sz w:val="24"/>
            <w:szCs w:val="24"/>
          </w:rPr>
          <w:fldChar w:fldCharType="end"/>
        </w:r>
      </w:hyperlink>
    </w:p>
    <w:p w:rsidR="001A09B4" w:rsidRPr="001A09B4" w:rsidRDefault="001A09B4" w:rsidP="001A09B4">
      <w:pPr>
        <w:pStyle w:val="ndicedeilustraes"/>
        <w:tabs>
          <w:tab w:val="right" w:leader="dot" w:pos="9061"/>
        </w:tabs>
        <w:spacing w:line="360" w:lineRule="auto"/>
        <w:rPr>
          <w:rFonts w:ascii="Times New Roman" w:eastAsiaTheme="minorEastAsia" w:hAnsi="Times New Roman" w:cs="Times New Roman"/>
          <w:noProof/>
          <w:sz w:val="24"/>
          <w:szCs w:val="24"/>
          <w:lang w:eastAsia="pt-PT"/>
        </w:rPr>
      </w:pPr>
      <w:hyperlink w:anchor="_Toc526105372" w:history="1">
        <w:r w:rsidRPr="001A09B4">
          <w:rPr>
            <w:rStyle w:val="Hiperligao"/>
            <w:rFonts w:ascii="Times New Roman" w:hAnsi="Times New Roman" w:cs="Times New Roman"/>
            <w:noProof/>
            <w:sz w:val="24"/>
            <w:szCs w:val="24"/>
          </w:rPr>
          <w:t>Tabela 3. 7  Descrição do caso de uso Realizar Encomenda</w:t>
        </w:r>
        <w:r w:rsidRPr="001A09B4">
          <w:rPr>
            <w:rFonts w:ascii="Times New Roman" w:hAnsi="Times New Roman" w:cs="Times New Roman"/>
            <w:noProof/>
            <w:webHidden/>
            <w:sz w:val="24"/>
            <w:szCs w:val="24"/>
          </w:rPr>
          <w:tab/>
        </w:r>
        <w:r w:rsidRPr="001A09B4">
          <w:rPr>
            <w:rFonts w:ascii="Times New Roman" w:hAnsi="Times New Roman" w:cs="Times New Roman"/>
            <w:noProof/>
            <w:webHidden/>
            <w:sz w:val="24"/>
            <w:szCs w:val="24"/>
          </w:rPr>
          <w:fldChar w:fldCharType="begin"/>
        </w:r>
        <w:r w:rsidRPr="001A09B4">
          <w:rPr>
            <w:rFonts w:ascii="Times New Roman" w:hAnsi="Times New Roman" w:cs="Times New Roman"/>
            <w:noProof/>
            <w:webHidden/>
            <w:sz w:val="24"/>
            <w:szCs w:val="24"/>
          </w:rPr>
          <w:instrText xml:space="preserve"> PAGEREF _Toc526105372 \h </w:instrText>
        </w:r>
        <w:r w:rsidRPr="001A09B4">
          <w:rPr>
            <w:rFonts w:ascii="Times New Roman" w:hAnsi="Times New Roman" w:cs="Times New Roman"/>
            <w:noProof/>
            <w:webHidden/>
            <w:sz w:val="24"/>
            <w:szCs w:val="24"/>
          </w:rPr>
        </w:r>
        <w:r w:rsidRPr="001A09B4">
          <w:rPr>
            <w:rFonts w:ascii="Times New Roman" w:hAnsi="Times New Roman" w:cs="Times New Roman"/>
            <w:noProof/>
            <w:webHidden/>
            <w:sz w:val="24"/>
            <w:szCs w:val="24"/>
          </w:rPr>
          <w:fldChar w:fldCharType="separate"/>
        </w:r>
        <w:r w:rsidR="008427DF">
          <w:rPr>
            <w:rFonts w:ascii="Times New Roman" w:hAnsi="Times New Roman" w:cs="Times New Roman"/>
            <w:noProof/>
            <w:webHidden/>
            <w:sz w:val="24"/>
            <w:szCs w:val="24"/>
          </w:rPr>
          <w:t>34</w:t>
        </w:r>
        <w:r w:rsidRPr="001A09B4">
          <w:rPr>
            <w:rFonts w:ascii="Times New Roman" w:hAnsi="Times New Roman" w:cs="Times New Roman"/>
            <w:noProof/>
            <w:webHidden/>
            <w:sz w:val="24"/>
            <w:szCs w:val="24"/>
          </w:rPr>
          <w:fldChar w:fldCharType="end"/>
        </w:r>
      </w:hyperlink>
    </w:p>
    <w:p w:rsidR="001A09B4" w:rsidRPr="001A09B4" w:rsidRDefault="001A09B4" w:rsidP="001A09B4">
      <w:pPr>
        <w:pStyle w:val="ndicedeilustraes"/>
        <w:tabs>
          <w:tab w:val="right" w:leader="dot" w:pos="9061"/>
        </w:tabs>
        <w:spacing w:line="360" w:lineRule="auto"/>
        <w:rPr>
          <w:rFonts w:ascii="Times New Roman" w:eastAsiaTheme="minorEastAsia" w:hAnsi="Times New Roman" w:cs="Times New Roman"/>
          <w:noProof/>
          <w:sz w:val="24"/>
          <w:szCs w:val="24"/>
          <w:lang w:eastAsia="pt-PT"/>
        </w:rPr>
      </w:pPr>
      <w:hyperlink w:anchor="_Toc526105373" w:history="1">
        <w:r w:rsidRPr="001A09B4">
          <w:rPr>
            <w:rStyle w:val="Hiperligao"/>
            <w:rFonts w:ascii="Times New Roman" w:hAnsi="Times New Roman" w:cs="Times New Roman"/>
            <w:noProof/>
            <w:sz w:val="24"/>
            <w:szCs w:val="24"/>
          </w:rPr>
          <w:t>Tabela 3. 8 Descrição do Caso de uso Atender Encomenda</w:t>
        </w:r>
        <w:r w:rsidRPr="001A09B4">
          <w:rPr>
            <w:rFonts w:ascii="Times New Roman" w:hAnsi="Times New Roman" w:cs="Times New Roman"/>
            <w:noProof/>
            <w:webHidden/>
            <w:sz w:val="24"/>
            <w:szCs w:val="24"/>
          </w:rPr>
          <w:tab/>
        </w:r>
        <w:r w:rsidRPr="001A09B4">
          <w:rPr>
            <w:rFonts w:ascii="Times New Roman" w:hAnsi="Times New Roman" w:cs="Times New Roman"/>
            <w:noProof/>
            <w:webHidden/>
            <w:sz w:val="24"/>
            <w:szCs w:val="24"/>
          </w:rPr>
          <w:fldChar w:fldCharType="begin"/>
        </w:r>
        <w:r w:rsidRPr="001A09B4">
          <w:rPr>
            <w:rFonts w:ascii="Times New Roman" w:hAnsi="Times New Roman" w:cs="Times New Roman"/>
            <w:noProof/>
            <w:webHidden/>
            <w:sz w:val="24"/>
            <w:szCs w:val="24"/>
          </w:rPr>
          <w:instrText xml:space="preserve"> PAGEREF _Toc526105373 \h </w:instrText>
        </w:r>
        <w:r w:rsidRPr="001A09B4">
          <w:rPr>
            <w:rFonts w:ascii="Times New Roman" w:hAnsi="Times New Roman" w:cs="Times New Roman"/>
            <w:noProof/>
            <w:webHidden/>
            <w:sz w:val="24"/>
            <w:szCs w:val="24"/>
          </w:rPr>
        </w:r>
        <w:r w:rsidRPr="001A09B4">
          <w:rPr>
            <w:rFonts w:ascii="Times New Roman" w:hAnsi="Times New Roman" w:cs="Times New Roman"/>
            <w:noProof/>
            <w:webHidden/>
            <w:sz w:val="24"/>
            <w:szCs w:val="24"/>
          </w:rPr>
          <w:fldChar w:fldCharType="separate"/>
        </w:r>
        <w:r w:rsidR="008427DF">
          <w:rPr>
            <w:rFonts w:ascii="Times New Roman" w:hAnsi="Times New Roman" w:cs="Times New Roman"/>
            <w:noProof/>
            <w:webHidden/>
            <w:sz w:val="24"/>
            <w:szCs w:val="24"/>
          </w:rPr>
          <w:t>34</w:t>
        </w:r>
        <w:r w:rsidRPr="001A09B4">
          <w:rPr>
            <w:rFonts w:ascii="Times New Roman" w:hAnsi="Times New Roman" w:cs="Times New Roman"/>
            <w:noProof/>
            <w:webHidden/>
            <w:sz w:val="24"/>
            <w:szCs w:val="24"/>
          </w:rPr>
          <w:fldChar w:fldCharType="end"/>
        </w:r>
      </w:hyperlink>
    </w:p>
    <w:p w:rsidR="001A09B4" w:rsidRPr="001A09B4" w:rsidRDefault="001A09B4" w:rsidP="001A09B4">
      <w:pPr>
        <w:pStyle w:val="ndicedeilustraes"/>
        <w:tabs>
          <w:tab w:val="right" w:leader="dot" w:pos="9061"/>
        </w:tabs>
        <w:spacing w:line="360" w:lineRule="auto"/>
        <w:rPr>
          <w:rFonts w:ascii="Times New Roman" w:eastAsiaTheme="minorEastAsia" w:hAnsi="Times New Roman" w:cs="Times New Roman"/>
          <w:noProof/>
          <w:sz w:val="24"/>
          <w:szCs w:val="24"/>
          <w:lang w:eastAsia="pt-PT"/>
        </w:rPr>
      </w:pPr>
      <w:hyperlink w:anchor="_Toc526105374" w:history="1">
        <w:r w:rsidRPr="001A09B4">
          <w:rPr>
            <w:rStyle w:val="Hiperligao"/>
            <w:rFonts w:ascii="Times New Roman" w:hAnsi="Times New Roman" w:cs="Times New Roman"/>
            <w:noProof/>
            <w:sz w:val="24"/>
            <w:szCs w:val="24"/>
          </w:rPr>
          <w:t>Tabela 3. 9 Descrição do caso de uso Efectuar Vendas</w:t>
        </w:r>
        <w:r w:rsidRPr="001A09B4">
          <w:rPr>
            <w:rFonts w:ascii="Times New Roman" w:hAnsi="Times New Roman" w:cs="Times New Roman"/>
            <w:noProof/>
            <w:webHidden/>
            <w:sz w:val="24"/>
            <w:szCs w:val="24"/>
          </w:rPr>
          <w:tab/>
        </w:r>
        <w:r w:rsidRPr="001A09B4">
          <w:rPr>
            <w:rFonts w:ascii="Times New Roman" w:hAnsi="Times New Roman" w:cs="Times New Roman"/>
            <w:noProof/>
            <w:webHidden/>
            <w:sz w:val="24"/>
            <w:szCs w:val="24"/>
          </w:rPr>
          <w:fldChar w:fldCharType="begin"/>
        </w:r>
        <w:r w:rsidRPr="001A09B4">
          <w:rPr>
            <w:rFonts w:ascii="Times New Roman" w:hAnsi="Times New Roman" w:cs="Times New Roman"/>
            <w:noProof/>
            <w:webHidden/>
            <w:sz w:val="24"/>
            <w:szCs w:val="24"/>
          </w:rPr>
          <w:instrText xml:space="preserve"> PAGEREF _Toc526105374 \h </w:instrText>
        </w:r>
        <w:r w:rsidRPr="001A09B4">
          <w:rPr>
            <w:rFonts w:ascii="Times New Roman" w:hAnsi="Times New Roman" w:cs="Times New Roman"/>
            <w:noProof/>
            <w:webHidden/>
            <w:sz w:val="24"/>
            <w:szCs w:val="24"/>
          </w:rPr>
        </w:r>
        <w:r w:rsidRPr="001A09B4">
          <w:rPr>
            <w:rFonts w:ascii="Times New Roman" w:hAnsi="Times New Roman" w:cs="Times New Roman"/>
            <w:noProof/>
            <w:webHidden/>
            <w:sz w:val="24"/>
            <w:szCs w:val="24"/>
          </w:rPr>
          <w:fldChar w:fldCharType="separate"/>
        </w:r>
        <w:r w:rsidR="008427DF">
          <w:rPr>
            <w:rFonts w:ascii="Times New Roman" w:hAnsi="Times New Roman" w:cs="Times New Roman"/>
            <w:noProof/>
            <w:webHidden/>
            <w:sz w:val="24"/>
            <w:szCs w:val="24"/>
          </w:rPr>
          <w:t>35</w:t>
        </w:r>
        <w:r w:rsidRPr="001A09B4">
          <w:rPr>
            <w:rFonts w:ascii="Times New Roman" w:hAnsi="Times New Roman" w:cs="Times New Roman"/>
            <w:noProof/>
            <w:webHidden/>
            <w:sz w:val="24"/>
            <w:szCs w:val="24"/>
          </w:rPr>
          <w:fldChar w:fldCharType="end"/>
        </w:r>
      </w:hyperlink>
    </w:p>
    <w:p w:rsidR="001A09B4" w:rsidRPr="001A09B4" w:rsidRDefault="001A09B4" w:rsidP="001A09B4">
      <w:pPr>
        <w:pStyle w:val="ndicedeilustraes"/>
        <w:tabs>
          <w:tab w:val="right" w:leader="dot" w:pos="9061"/>
        </w:tabs>
        <w:spacing w:line="360" w:lineRule="auto"/>
        <w:rPr>
          <w:rFonts w:ascii="Times New Roman" w:eastAsiaTheme="minorEastAsia" w:hAnsi="Times New Roman" w:cs="Times New Roman"/>
          <w:noProof/>
          <w:sz w:val="24"/>
          <w:szCs w:val="24"/>
          <w:lang w:eastAsia="pt-PT"/>
        </w:rPr>
      </w:pPr>
      <w:hyperlink w:anchor="_Toc526105375" w:history="1">
        <w:r w:rsidRPr="001A09B4">
          <w:rPr>
            <w:rStyle w:val="Hiperligao"/>
            <w:rFonts w:ascii="Times New Roman" w:hAnsi="Times New Roman" w:cs="Times New Roman"/>
            <w:noProof/>
            <w:sz w:val="24"/>
            <w:szCs w:val="24"/>
          </w:rPr>
          <w:t>Tabela 3. 10 Matriz de rastreabilidade casos de uso - Requisitos Funcionais</w:t>
        </w:r>
        <w:r w:rsidRPr="001A09B4">
          <w:rPr>
            <w:rFonts w:ascii="Times New Roman" w:hAnsi="Times New Roman" w:cs="Times New Roman"/>
            <w:noProof/>
            <w:webHidden/>
            <w:sz w:val="24"/>
            <w:szCs w:val="24"/>
          </w:rPr>
          <w:tab/>
        </w:r>
        <w:r w:rsidRPr="001A09B4">
          <w:rPr>
            <w:rFonts w:ascii="Times New Roman" w:hAnsi="Times New Roman" w:cs="Times New Roman"/>
            <w:noProof/>
            <w:webHidden/>
            <w:sz w:val="24"/>
            <w:szCs w:val="24"/>
          </w:rPr>
          <w:fldChar w:fldCharType="begin"/>
        </w:r>
        <w:r w:rsidRPr="001A09B4">
          <w:rPr>
            <w:rFonts w:ascii="Times New Roman" w:hAnsi="Times New Roman" w:cs="Times New Roman"/>
            <w:noProof/>
            <w:webHidden/>
            <w:sz w:val="24"/>
            <w:szCs w:val="24"/>
          </w:rPr>
          <w:instrText xml:space="preserve"> PAGEREF _Toc526105375 \h </w:instrText>
        </w:r>
        <w:r w:rsidRPr="001A09B4">
          <w:rPr>
            <w:rFonts w:ascii="Times New Roman" w:hAnsi="Times New Roman" w:cs="Times New Roman"/>
            <w:noProof/>
            <w:webHidden/>
            <w:sz w:val="24"/>
            <w:szCs w:val="24"/>
          </w:rPr>
        </w:r>
        <w:r w:rsidRPr="001A09B4">
          <w:rPr>
            <w:rFonts w:ascii="Times New Roman" w:hAnsi="Times New Roman" w:cs="Times New Roman"/>
            <w:noProof/>
            <w:webHidden/>
            <w:sz w:val="24"/>
            <w:szCs w:val="24"/>
          </w:rPr>
          <w:fldChar w:fldCharType="separate"/>
        </w:r>
        <w:r w:rsidR="008427DF">
          <w:rPr>
            <w:rFonts w:ascii="Times New Roman" w:hAnsi="Times New Roman" w:cs="Times New Roman"/>
            <w:noProof/>
            <w:webHidden/>
            <w:sz w:val="24"/>
            <w:szCs w:val="24"/>
          </w:rPr>
          <w:t>36</w:t>
        </w:r>
        <w:r w:rsidRPr="001A09B4">
          <w:rPr>
            <w:rFonts w:ascii="Times New Roman" w:hAnsi="Times New Roman" w:cs="Times New Roman"/>
            <w:noProof/>
            <w:webHidden/>
            <w:sz w:val="24"/>
            <w:szCs w:val="24"/>
          </w:rPr>
          <w:fldChar w:fldCharType="end"/>
        </w:r>
      </w:hyperlink>
    </w:p>
    <w:p w:rsidR="001A09B4" w:rsidRPr="001A09B4" w:rsidRDefault="001A09B4" w:rsidP="001A09B4">
      <w:pPr>
        <w:pStyle w:val="ndicedeilustraes"/>
        <w:tabs>
          <w:tab w:val="right" w:leader="dot" w:pos="9061"/>
        </w:tabs>
        <w:spacing w:line="360" w:lineRule="auto"/>
        <w:rPr>
          <w:rFonts w:ascii="Times New Roman" w:eastAsiaTheme="minorEastAsia" w:hAnsi="Times New Roman" w:cs="Times New Roman"/>
          <w:noProof/>
          <w:sz w:val="24"/>
          <w:szCs w:val="24"/>
          <w:lang w:eastAsia="pt-PT"/>
        </w:rPr>
      </w:pPr>
      <w:hyperlink w:anchor="_Toc526105376" w:history="1">
        <w:r w:rsidRPr="001A09B4">
          <w:rPr>
            <w:rStyle w:val="Hiperligao"/>
            <w:rFonts w:ascii="Times New Roman" w:hAnsi="Times New Roman" w:cs="Times New Roman"/>
            <w:noProof/>
            <w:sz w:val="24"/>
            <w:szCs w:val="24"/>
          </w:rPr>
          <w:t>Tabela 3. 11 Tabela usuário</w:t>
        </w:r>
        <w:r w:rsidRPr="001A09B4">
          <w:rPr>
            <w:rFonts w:ascii="Times New Roman" w:hAnsi="Times New Roman" w:cs="Times New Roman"/>
            <w:noProof/>
            <w:webHidden/>
            <w:sz w:val="24"/>
            <w:szCs w:val="24"/>
          </w:rPr>
          <w:tab/>
        </w:r>
        <w:r w:rsidRPr="001A09B4">
          <w:rPr>
            <w:rFonts w:ascii="Times New Roman" w:hAnsi="Times New Roman" w:cs="Times New Roman"/>
            <w:noProof/>
            <w:webHidden/>
            <w:sz w:val="24"/>
            <w:szCs w:val="24"/>
          </w:rPr>
          <w:fldChar w:fldCharType="begin"/>
        </w:r>
        <w:r w:rsidRPr="001A09B4">
          <w:rPr>
            <w:rFonts w:ascii="Times New Roman" w:hAnsi="Times New Roman" w:cs="Times New Roman"/>
            <w:noProof/>
            <w:webHidden/>
            <w:sz w:val="24"/>
            <w:szCs w:val="24"/>
          </w:rPr>
          <w:instrText xml:space="preserve"> PAGEREF _Toc526105376 \h </w:instrText>
        </w:r>
        <w:r w:rsidRPr="001A09B4">
          <w:rPr>
            <w:rFonts w:ascii="Times New Roman" w:hAnsi="Times New Roman" w:cs="Times New Roman"/>
            <w:noProof/>
            <w:webHidden/>
            <w:sz w:val="24"/>
            <w:szCs w:val="24"/>
          </w:rPr>
        </w:r>
        <w:r w:rsidRPr="001A09B4">
          <w:rPr>
            <w:rFonts w:ascii="Times New Roman" w:hAnsi="Times New Roman" w:cs="Times New Roman"/>
            <w:noProof/>
            <w:webHidden/>
            <w:sz w:val="24"/>
            <w:szCs w:val="24"/>
          </w:rPr>
          <w:fldChar w:fldCharType="separate"/>
        </w:r>
        <w:r w:rsidR="008427DF">
          <w:rPr>
            <w:rFonts w:ascii="Times New Roman" w:hAnsi="Times New Roman" w:cs="Times New Roman"/>
            <w:noProof/>
            <w:webHidden/>
            <w:sz w:val="24"/>
            <w:szCs w:val="24"/>
          </w:rPr>
          <w:t>44</w:t>
        </w:r>
        <w:r w:rsidRPr="001A09B4">
          <w:rPr>
            <w:rFonts w:ascii="Times New Roman" w:hAnsi="Times New Roman" w:cs="Times New Roman"/>
            <w:noProof/>
            <w:webHidden/>
            <w:sz w:val="24"/>
            <w:szCs w:val="24"/>
          </w:rPr>
          <w:fldChar w:fldCharType="end"/>
        </w:r>
      </w:hyperlink>
    </w:p>
    <w:p w:rsidR="001A09B4" w:rsidRPr="001A09B4" w:rsidRDefault="001A09B4" w:rsidP="001A09B4">
      <w:pPr>
        <w:pStyle w:val="ndicedeilustraes"/>
        <w:tabs>
          <w:tab w:val="right" w:leader="dot" w:pos="9061"/>
        </w:tabs>
        <w:spacing w:line="360" w:lineRule="auto"/>
        <w:rPr>
          <w:rFonts w:ascii="Times New Roman" w:eastAsiaTheme="minorEastAsia" w:hAnsi="Times New Roman" w:cs="Times New Roman"/>
          <w:noProof/>
          <w:sz w:val="24"/>
          <w:szCs w:val="24"/>
          <w:lang w:eastAsia="pt-PT"/>
        </w:rPr>
      </w:pPr>
      <w:hyperlink w:anchor="_Toc526105377" w:history="1">
        <w:r w:rsidRPr="001A09B4">
          <w:rPr>
            <w:rStyle w:val="Hiperligao"/>
            <w:rFonts w:ascii="Times New Roman" w:hAnsi="Times New Roman" w:cs="Times New Roman"/>
            <w:noProof/>
            <w:sz w:val="24"/>
            <w:szCs w:val="24"/>
          </w:rPr>
          <w:t>Tabela 3. 12 Tabela perfil</w:t>
        </w:r>
        <w:r w:rsidRPr="001A09B4">
          <w:rPr>
            <w:rFonts w:ascii="Times New Roman" w:hAnsi="Times New Roman" w:cs="Times New Roman"/>
            <w:noProof/>
            <w:webHidden/>
            <w:sz w:val="24"/>
            <w:szCs w:val="24"/>
          </w:rPr>
          <w:tab/>
        </w:r>
        <w:r w:rsidRPr="001A09B4">
          <w:rPr>
            <w:rFonts w:ascii="Times New Roman" w:hAnsi="Times New Roman" w:cs="Times New Roman"/>
            <w:noProof/>
            <w:webHidden/>
            <w:sz w:val="24"/>
            <w:szCs w:val="24"/>
          </w:rPr>
          <w:fldChar w:fldCharType="begin"/>
        </w:r>
        <w:r w:rsidRPr="001A09B4">
          <w:rPr>
            <w:rFonts w:ascii="Times New Roman" w:hAnsi="Times New Roman" w:cs="Times New Roman"/>
            <w:noProof/>
            <w:webHidden/>
            <w:sz w:val="24"/>
            <w:szCs w:val="24"/>
          </w:rPr>
          <w:instrText xml:space="preserve"> PAGEREF _Toc526105377 \h </w:instrText>
        </w:r>
        <w:r w:rsidRPr="001A09B4">
          <w:rPr>
            <w:rFonts w:ascii="Times New Roman" w:hAnsi="Times New Roman" w:cs="Times New Roman"/>
            <w:noProof/>
            <w:webHidden/>
            <w:sz w:val="24"/>
            <w:szCs w:val="24"/>
          </w:rPr>
        </w:r>
        <w:r w:rsidRPr="001A09B4">
          <w:rPr>
            <w:rFonts w:ascii="Times New Roman" w:hAnsi="Times New Roman" w:cs="Times New Roman"/>
            <w:noProof/>
            <w:webHidden/>
            <w:sz w:val="24"/>
            <w:szCs w:val="24"/>
          </w:rPr>
          <w:fldChar w:fldCharType="separate"/>
        </w:r>
        <w:r w:rsidR="008427DF">
          <w:rPr>
            <w:rFonts w:ascii="Times New Roman" w:hAnsi="Times New Roman" w:cs="Times New Roman"/>
            <w:noProof/>
            <w:webHidden/>
            <w:sz w:val="24"/>
            <w:szCs w:val="24"/>
          </w:rPr>
          <w:t>45</w:t>
        </w:r>
        <w:r w:rsidRPr="001A09B4">
          <w:rPr>
            <w:rFonts w:ascii="Times New Roman" w:hAnsi="Times New Roman" w:cs="Times New Roman"/>
            <w:noProof/>
            <w:webHidden/>
            <w:sz w:val="24"/>
            <w:szCs w:val="24"/>
          </w:rPr>
          <w:fldChar w:fldCharType="end"/>
        </w:r>
      </w:hyperlink>
    </w:p>
    <w:p w:rsidR="001A09B4" w:rsidRPr="001A09B4" w:rsidRDefault="001A09B4" w:rsidP="001A09B4">
      <w:pPr>
        <w:pStyle w:val="ndicedeilustraes"/>
        <w:tabs>
          <w:tab w:val="right" w:leader="dot" w:pos="9061"/>
        </w:tabs>
        <w:spacing w:line="360" w:lineRule="auto"/>
        <w:rPr>
          <w:rFonts w:ascii="Times New Roman" w:eastAsiaTheme="minorEastAsia" w:hAnsi="Times New Roman" w:cs="Times New Roman"/>
          <w:noProof/>
          <w:sz w:val="24"/>
          <w:szCs w:val="24"/>
          <w:lang w:eastAsia="pt-PT"/>
        </w:rPr>
      </w:pPr>
      <w:hyperlink w:anchor="_Toc526105378" w:history="1">
        <w:r w:rsidRPr="001A09B4">
          <w:rPr>
            <w:rStyle w:val="Hiperligao"/>
            <w:rFonts w:ascii="Times New Roman" w:hAnsi="Times New Roman" w:cs="Times New Roman"/>
            <w:noProof/>
            <w:sz w:val="24"/>
            <w:szCs w:val="24"/>
          </w:rPr>
          <w:t>Tabela 3. 13 Tabela produto</w:t>
        </w:r>
        <w:r w:rsidRPr="001A09B4">
          <w:rPr>
            <w:rFonts w:ascii="Times New Roman" w:hAnsi="Times New Roman" w:cs="Times New Roman"/>
            <w:noProof/>
            <w:webHidden/>
            <w:sz w:val="24"/>
            <w:szCs w:val="24"/>
          </w:rPr>
          <w:tab/>
        </w:r>
        <w:r w:rsidRPr="001A09B4">
          <w:rPr>
            <w:rFonts w:ascii="Times New Roman" w:hAnsi="Times New Roman" w:cs="Times New Roman"/>
            <w:noProof/>
            <w:webHidden/>
            <w:sz w:val="24"/>
            <w:szCs w:val="24"/>
          </w:rPr>
          <w:fldChar w:fldCharType="begin"/>
        </w:r>
        <w:r w:rsidRPr="001A09B4">
          <w:rPr>
            <w:rFonts w:ascii="Times New Roman" w:hAnsi="Times New Roman" w:cs="Times New Roman"/>
            <w:noProof/>
            <w:webHidden/>
            <w:sz w:val="24"/>
            <w:szCs w:val="24"/>
          </w:rPr>
          <w:instrText xml:space="preserve"> PAGEREF _Toc526105378 \h </w:instrText>
        </w:r>
        <w:r w:rsidRPr="001A09B4">
          <w:rPr>
            <w:rFonts w:ascii="Times New Roman" w:hAnsi="Times New Roman" w:cs="Times New Roman"/>
            <w:noProof/>
            <w:webHidden/>
            <w:sz w:val="24"/>
            <w:szCs w:val="24"/>
          </w:rPr>
        </w:r>
        <w:r w:rsidRPr="001A09B4">
          <w:rPr>
            <w:rFonts w:ascii="Times New Roman" w:hAnsi="Times New Roman" w:cs="Times New Roman"/>
            <w:noProof/>
            <w:webHidden/>
            <w:sz w:val="24"/>
            <w:szCs w:val="24"/>
          </w:rPr>
          <w:fldChar w:fldCharType="separate"/>
        </w:r>
        <w:r w:rsidR="008427DF">
          <w:rPr>
            <w:rFonts w:ascii="Times New Roman" w:hAnsi="Times New Roman" w:cs="Times New Roman"/>
            <w:noProof/>
            <w:webHidden/>
            <w:sz w:val="24"/>
            <w:szCs w:val="24"/>
          </w:rPr>
          <w:t>45</w:t>
        </w:r>
        <w:r w:rsidRPr="001A09B4">
          <w:rPr>
            <w:rFonts w:ascii="Times New Roman" w:hAnsi="Times New Roman" w:cs="Times New Roman"/>
            <w:noProof/>
            <w:webHidden/>
            <w:sz w:val="24"/>
            <w:szCs w:val="24"/>
          </w:rPr>
          <w:fldChar w:fldCharType="end"/>
        </w:r>
      </w:hyperlink>
    </w:p>
    <w:p w:rsidR="001A09B4" w:rsidRPr="001A09B4" w:rsidRDefault="001A09B4" w:rsidP="001A09B4">
      <w:pPr>
        <w:pStyle w:val="ndicedeilustraes"/>
        <w:tabs>
          <w:tab w:val="right" w:leader="dot" w:pos="9061"/>
        </w:tabs>
        <w:spacing w:line="360" w:lineRule="auto"/>
        <w:rPr>
          <w:rFonts w:ascii="Times New Roman" w:eastAsiaTheme="minorEastAsia" w:hAnsi="Times New Roman" w:cs="Times New Roman"/>
          <w:noProof/>
          <w:sz w:val="24"/>
          <w:szCs w:val="24"/>
          <w:lang w:eastAsia="pt-PT"/>
        </w:rPr>
      </w:pPr>
      <w:hyperlink w:anchor="_Toc526105379" w:history="1">
        <w:r w:rsidRPr="001A09B4">
          <w:rPr>
            <w:rStyle w:val="Hiperligao"/>
            <w:rFonts w:ascii="Times New Roman" w:hAnsi="Times New Roman" w:cs="Times New Roman"/>
            <w:noProof/>
            <w:sz w:val="24"/>
            <w:szCs w:val="24"/>
          </w:rPr>
          <w:t>Tabela 3. 14 ProdutoStock</w:t>
        </w:r>
        <w:r w:rsidRPr="001A09B4">
          <w:rPr>
            <w:rFonts w:ascii="Times New Roman" w:hAnsi="Times New Roman" w:cs="Times New Roman"/>
            <w:noProof/>
            <w:webHidden/>
            <w:sz w:val="24"/>
            <w:szCs w:val="24"/>
          </w:rPr>
          <w:tab/>
        </w:r>
        <w:r w:rsidRPr="001A09B4">
          <w:rPr>
            <w:rFonts w:ascii="Times New Roman" w:hAnsi="Times New Roman" w:cs="Times New Roman"/>
            <w:noProof/>
            <w:webHidden/>
            <w:sz w:val="24"/>
            <w:szCs w:val="24"/>
          </w:rPr>
          <w:fldChar w:fldCharType="begin"/>
        </w:r>
        <w:r w:rsidRPr="001A09B4">
          <w:rPr>
            <w:rFonts w:ascii="Times New Roman" w:hAnsi="Times New Roman" w:cs="Times New Roman"/>
            <w:noProof/>
            <w:webHidden/>
            <w:sz w:val="24"/>
            <w:szCs w:val="24"/>
          </w:rPr>
          <w:instrText xml:space="preserve"> PAGEREF _Toc526105379 \h </w:instrText>
        </w:r>
        <w:r w:rsidRPr="001A09B4">
          <w:rPr>
            <w:rFonts w:ascii="Times New Roman" w:hAnsi="Times New Roman" w:cs="Times New Roman"/>
            <w:noProof/>
            <w:webHidden/>
            <w:sz w:val="24"/>
            <w:szCs w:val="24"/>
          </w:rPr>
        </w:r>
        <w:r w:rsidRPr="001A09B4">
          <w:rPr>
            <w:rFonts w:ascii="Times New Roman" w:hAnsi="Times New Roman" w:cs="Times New Roman"/>
            <w:noProof/>
            <w:webHidden/>
            <w:sz w:val="24"/>
            <w:szCs w:val="24"/>
          </w:rPr>
          <w:fldChar w:fldCharType="separate"/>
        </w:r>
        <w:r w:rsidR="008427DF">
          <w:rPr>
            <w:rFonts w:ascii="Times New Roman" w:hAnsi="Times New Roman" w:cs="Times New Roman"/>
            <w:noProof/>
            <w:webHidden/>
            <w:sz w:val="24"/>
            <w:szCs w:val="24"/>
          </w:rPr>
          <w:t>45</w:t>
        </w:r>
        <w:r w:rsidRPr="001A09B4">
          <w:rPr>
            <w:rFonts w:ascii="Times New Roman" w:hAnsi="Times New Roman" w:cs="Times New Roman"/>
            <w:noProof/>
            <w:webHidden/>
            <w:sz w:val="24"/>
            <w:szCs w:val="24"/>
          </w:rPr>
          <w:fldChar w:fldCharType="end"/>
        </w:r>
      </w:hyperlink>
    </w:p>
    <w:p w:rsidR="001A09B4" w:rsidRPr="001A09B4" w:rsidRDefault="001A09B4" w:rsidP="001A09B4">
      <w:pPr>
        <w:pStyle w:val="ndicedeilustraes"/>
        <w:tabs>
          <w:tab w:val="right" w:leader="dot" w:pos="9061"/>
        </w:tabs>
        <w:spacing w:line="360" w:lineRule="auto"/>
        <w:rPr>
          <w:rFonts w:ascii="Times New Roman" w:eastAsiaTheme="minorEastAsia" w:hAnsi="Times New Roman" w:cs="Times New Roman"/>
          <w:noProof/>
          <w:sz w:val="24"/>
          <w:szCs w:val="24"/>
          <w:lang w:eastAsia="pt-PT"/>
        </w:rPr>
      </w:pPr>
      <w:hyperlink w:anchor="_Toc526105380" w:history="1">
        <w:r w:rsidRPr="001A09B4">
          <w:rPr>
            <w:rStyle w:val="Hiperligao"/>
            <w:rFonts w:ascii="Times New Roman" w:hAnsi="Times New Roman" w:cs="Times New Roman"/>
            <w:noProof/>
            <w:sz w:val="24"/>
            <w:szCs w:val="24"/>
          </w:rPr>
          <w:t>Tabela 3. 15 Tabela stock</w:t>
        </w:r>
        <w:r w:rsidRPr="001A09B4">
          <w:rPr>
            <w:rFonts w:ascii="Times New Roman" w:hAnsi="Times New Roman" w:cs="Times New Roman"/>
            <w:noProof/>
            <w:webHidden/>
            <w:sz w:val="24"/>
            <w:szCs w:val="24"/>
          </w:rPr>
          <w:tab/>
        </w:r>
        <w:r w:rsidRPr="001A09B4">
          <w:rPr>
            <w:rFonts w:ascii="Times New Roman" w:hAnsi="Times New Roman" w:cs="Times New Roman"/>
            <w:noProof/>
            <w:webHidden/>
            <w:sz w:val="24"/>
            <w:szCs w:val="24"/>
          </w:rPr>
          <w:fldChar w:fldCharType="begin"/>
        </w:r>
        <w:r w:rsidRPr="001A09B4">
          <w:rPr>
            <w:rFonts w:ascii="Times New Roman" w:hAnsi="Times New Roman" w:cs="Times New Roman"/>
            <w:noProof/>
            <w:webHidden/>
            <w:sz w:val="24"/>
            <w:szCs w:val="24"/>
          </w:rPr>
          <w:instrText xml:space="preserve"> PAGEREF _Toc526105380 \h </w:instrText>
        </w:r>
        <w:r w:rsidRPr="001A09B4">
          <w:rPr>
            <w:rFonts w:ascii="Times New Roman" w:hAnsi="Times New Roman" w:cs="Times New Roman"/>
            <w:noProof/>
            <w:webHidden/>
            <w:sz w:val="24"/>
            <w:szCs w:val="24"/>
          </w:rPr>
        </w:r>
        <w:r w:rsidRPr="001A09B4">
          <w:rPr>
            <w:rFonts w:ascii="Times New Roman" w:hAnsi="Times New Roman" w:cs="Times New Roman"/>
            <w:noProof/>
            <w:webHidden/>
            <w:sz w:val="24"/>
            <w:szCs w:val="24"/>
          </w:rPr>
          <w:fldChar w:fldCharType="separate"/>
        </w:r>
        <w:r w:rsidR="008427DF">
          <w:rPr>
            <w:rFonts w:ascii="Times New Roman" w:hAnsi="Times New Roman" w:cs="Times New Roman"/>
            <w:noProof/>
            <w:webHidden/>
            <w:sz w:val="24"/>
            <w:szCs w:val="24"/>
          </w:rPr>
          <w:t>46</w:t>
        </w:r>
        <w:r w:rsidRPr="001A09B4">
          <w:rPr>
            <w:rFonts w:ascii="Times New Roman" w:hAnsi="Times New Roman" w:cs="Times New Roman"/>
            <w:noProof/>
            <w:webHidden/>
            <w:sz w:val="24"/>
            <w:szCs w:val="24"/>
          </w:rPr>
          <w:fldChar w:fldCharType="end"/>
        </w:r>
      </w:hyperlink>
    </w:p>
    <w:p w:rsidR="00626444" w:rsidRPr="00687AFE" w:rsidRDefault="001A09B4" w:rsidP="001A09B4">
      <w:pPr>
        <w:spacing w:before="120" w:after="120" w:line="360" w:lineRule="auto"/>
        <w:ind w:left="360"/>
        <w:jc w:val="both"/>
        <w:rPr>
          <w:rFonts w:ascii="Times New Roman" w:hAnsi="Times New Roman" w:cs="Times New Roman"/>
          <w:sz w:val="24"/>
          <w:szCs w:val="24"/>
        </w:rPr>
      </w:pPr>
      <w:r w:rsidRPr="001A09B4">
        <w:rPr>
          <w:rFonts w:ascii="Times New Roman" w:hAnsi="Times New Roman" w:cs="Times New Roman"/>
          <w:sz w:val="24"/>
          <w:szCs w:val="24"/>
        </w:rPr>
        <w:fldChar w:fldCharType="end"/>
      </w:r>
    </w:p>
    <w:p w:rsidR="00626444" w:rsidRPr="003E5065" w:rsidRDefault="00626444" w:rsidP="003E5065">
      <w:pPr>
        <w:spacing w:before="120" w:after="120" w:line="360" w:lineRule="auto"/>
        <w:ind w:left="360"/>
        <w:jc w:val="both"/>
        <w:rPr>
          <w:rFonts w:ascii="Times New Roman" w:hAnsi="Times New Roman" w:cs="Times New Roman"/>
          <w:b/>
          <w:sz w:val="24"/>
          <w:szCs w:val="24"/>
        </w:rPr>
      </w:pPr>
    </w:p>
    <w:p w:rsidR="00626444" w:rsidRPr="003E5065" w:rsidRDefault="00626444" w:rsidP="003E5065">
      <w:pPr>
        <w:spacing w:before="120" w:after="120" w:line="360" w:lineRule="auto"/>
        <w:ind w:left="360"/>
        <w:jc w:val="both"/>
        <w:rPr>
          <w:rFonts w:ascii="Times New Roman" w:hAnsi="Times New Roman" w:cs="Times New Roman"/>
          <w:b/>
          <w:sz w:val="24"/>
          <w:szCs w:val="24"/>
        </w:rPr>
      </w:pPr>
    </w:p>
    <w:p w:rsidR="00626444" w:rsidRPr="003E5065" w:rsidRDefault="00626444" w:rsidP="003E5065">
      <w:pPr>
        <w:spacing w:before="120" w:after="120" w:line="360" w:lineRule="auto"/>
        <w:ind w:left="360"/>
        <w:jc w:val="both"/>
        <w:rPr>
          <w:rFonts w:ascii="Times New Roman" w:hAnsi="Times New Roman" w:cs="Times New Roman"/>
          <w:b/>
          <w:sz w:val="24"/>
          <w:szCs w:val="24"/>
        </w:rPr>
      </w:pPr>
    </w:p>
    <w:p w:rsidR="00626444" w:rsidRPr="003E5065" w:rsidRDefault="00626444" w:rsidP="003E5065">
      <w:pPr>
        <w:spacing w:before="120" w:after="120" w:line="360" w:lineRule="auto"/>
        <w:ind w:left="360"/>
        <w:jc w:val="both"/>
        <w:rPr>
          <w:rFonts w:ascii="Times New Roman" w:hAnsi="Times New Roman" w:cs="Times New Roman"/>
          <w:b/>
          <w:sz w:val="24"/>
          <w:szCs w:val="24"/>
        </w:rPr>
      </w:pPr>
    </w:p>
    <w:p w:rsidR="00626444" w:rsidRPr="003E5065" w:rsidRDefault="00626444" w:rsidP="003E5065">
      <w:pPr>
        <w:spacing w:before="120" w:after="120" w:line="360" w:lineRule="auto"/>
        <w:ind w:left="360"/>
        <w:jc w:val="both"/>
        <w:rPr>
          <w:rFonts w:ascii="Times New Roman" w:hAnsi="Times New Roman" w:cs="Times New Roman"/>
          <w:b/>
          <w:sz w:val="24"/>
          <w:szCs w:val="24"/>
        </w:rPr>
      </w:pPr>
    </w:p>
    <w:p w:rsidR="00626444" w:rsidRPr="003E5065" w:rsidRDefault="00626444" w:rsidP="003E5065">
      <w:pPr>
        <w:spacing w:before="120" w:after="120" w:line="360" w:lineRule="auto"/>
        <w:ind w:left="360"/>
        <w:jc w:val="both"/>
        <w:rPr>
          <w:rFonts w:ascii="Times New Roman" w:hAnsi="Times New Roman" w:cs="Times New Roman"/>
          <w:b/>
          <w:sz w:val="24"/>
          <w:szCs w:val="24"/>
        </w:rPr>
      </w:pPr>
      <w:bookmarkStart w:id="9" w:name="_GoBack"/>
      <w:bookmarkEnd w:id="9"/>
    </w:p>
    <w:p w:rsidR="00626444" w:rsidRPr="003E5065" w:rsidRDefault="00626444" w:rsidP="003E5065">
      <w:pPr>
        <w:spacing w:before="120" w:after="120" w:line="360" w:lineRule="auto"/>
        <w:ind w:left="360"/>
        <w:jc w:val="both"/>
        <w:rPr>
          <w:rFonts w:ascii="Times New Roman" w:hAnsi="Times New Roman" w:cs="Times New Roman"/>
          <w:b/>
          <w:sz w:val="24"/>
          <w:szCs w:val="24"/>
        </w:rPr>
      </w:pPr>
    </w:p>
    <w:p w:rsidR="001A09B4" w:rsidRDefault="001A09B4" w:rsidP="003E5065">
      <w:pPr>
        <w:spacing w:before="120" w:after="120" w:line="360" w:lineRule="auto"/>
        <w:jc w:val="both"/>
        <w:rPr>
          <w:rFonts w:ascii="Times New Roman" w:hAnsi="Times New Roman" w:cs="Times New Roman"/>
          <w:b/>
          <w:sz w:val="24"/>
          <w:szCs w:val="24"/>
        </w:rPr>
      </w:pPr>
    </w:p>
    <w:p w:rsidR="001A09B4" w:rsidRPr="001A09B4" w:rsidRDefault="001A09B4" w:rsidP="001A09B4">
      <w:pPr>
        <w:rPr>
          <w:rFonts w:ascii="Times New Roman" w:hAnsi="Times New Roman" w:cs="Times New Roman"/>
          <w:sz w:val="24"/>
          <w:szCs w:val="24"/>
        </w:rPr>
      </w:pPr>
    </w:p>
    <w:p w:rsidR="001A09B4" w:rsidRPr="001A09B4" w:rsidRDefault="001A09B4" w:rsidP="001A09B4">
      <w:pPr>
        <w:jc w:val="right"/>
        <w:rPr>
          <w:rFonts w:ascii="Times New Roman" w:hAnsi="Times New Roman" w:cs="Times New Roman"/>
          <w:sz w:val="24"/>
          <w:szCs w:val="24"/>
        </w:rPr>
      </w:pPr>
    </w:p>
    <w:p w:rsidR="001A09B4" w:rsidRDefault="001A09B4" w:rsidP="001A09B4">
      <w:pPr>
        <w:rPr>
          <w:rFonts w:ascii="Times New Roman" w:hAnsi="Times New Roman" w:cs="Times New Roman"/>
          <w:sz w:val="24"/>
          <w:szCs w:val="24"/>
        </w:rPr>
      </w:pPr>
    </w:p>
    <w:p w:rsidR="005A2A20" w:rsidRPr="001A09B4" w:rsidRDefault="005A2A20" w:rsidP="001A09B4">
      <w:pPr>
        <w:rPr>
          <w:rFonts w:ascii="Times New Roman" w:hAnsi="Times New Roman" w:cs="Times New Roman"/>
          <w:sz w:val="24"/>
          <w:szCs w:val="24"/>
        </w:rPr>
        <w:sectPr w:rsidR="005A2A20" w:rsidRPr="001A09B4" w:rsidSect="001A09B4">
          <w:pgSz w:w="11906" w:h="16838"/>
          <w:pgMar w:top="1701" w:right="1134" w:bottom="1134" w:left="1701" w:header="1701" w:footer="1134" w:gutter="0"/>
          <w:pgNumType w:fmt="lowerRoman"/>
          <w:cols w:space="708"/>
          <w:titlePg/>
          <w:docGrid w:linePitch="360"/>
        </w:sectPr>
      </w:pPr>
    </w:p>
    <w:p w:rsidR="000C70C8" w:rsidRPr="000C70C8" w:rsidRDefault="00FB40ED" w:rsidP="00066E28">
      <w:pPr>
        <w:pStyle w:val="Ttulo1"/>
        <w:numPr>
          <w:ilvl w:val="0"/>
          <w:numId w:val="15"/>
        </w:numPr>
        <w:jc w:val="center"/>
        <w:rPr>
          <w:rFonts w:ascii="Times New Roman" w:hAnsi="Times New Roman" w:cs="Times New Roman"/>
          <w:b/>
          <w:sz w:val="28"/>
        </w:rPr>
      </w:pPr>
      <w:bookmarkStart w:id="10" w:name="_Toc526105210"/>
      <w:r w:rsidRPr="00F326E3">
        <w:rPr>
          <w:rFonts w:ascii="Times New Roman" w:hAnsi="Times New Roman" w:cs="Times New Roman"/>
          <w:b/>
          <w:sz w:val="28"/>
        </w:rPr>
        <w:lastRenderedPageBreak/>
        <w:t>INTRODUÇÃO</w:t>
      </w:r>
      <w:bookmarkEnd w:id="10"/>
    </w:p>
    <w:p w:rsidR="00D71833" w:rsidRPr="00D71833" w:rsidRDefault="00D71833" w:rsidP="00D71833"/>
    <w:p w:rsidR="000C70C8" w:rsidRPr="00CB5654" w:rsidRDefault="00EE5E38" w:rsidP="006944F2">
      <w:pPr>
        <w:spacing w:line="360" w:lineRule="auto"/>
        <w:ind w:firstLine="708"/>
        <w:jc w:val="both"/>
        <w:rPr>
          <w:rFonts w:ascii="Times New Roman" w:hAnsi="Times New Roman" w:cs="Times New Roman"/>
          <w:color w:val="000000" w:themeColor="text1"/>
          <w:sz w:val="24"/>
          <w:szCs w:val="24"/>
          <w:lang w:val="pt-BR"/>
        </w:rPr>
      </w:pPr>
      <w:r>
        <w:rPr>
          <w:rFonts w:ascii="Times New Roman" w:hAnsi="Times New Roman" w:cs="Times New Roman"/>
          <w:color w:val="000000" w:themeColor="text1"/>
          <w:sz w:val="24"/>
          <w:szCs w:val="24"/>
        </w:rPr>
        <w:t>Segundo</w:t>
      </w:r>
      <w:r w:rsidR="006944F2">
        <w:rPr>
          <w:rFonts w:ascii="Times New Roman" w:hAnsi="Times New Roman" w:cs="Times New Roman"/>
          <w:color w:val="000000" w:themeColor="text1"/>
          <w:sz w:val="24"/>
          <w:szCs w:val="24"/>
        </w:rPr>
        <w:t xml:space="preserve"> </w:t>
      </w:r>
      <w:r w:rsidR="003D2ED0">
        <w:rPr>
          <w:rFonts w:ascii="Times New Roman" w:hAnsi="Times New Roman" w:cs="Times New Roman"/>
          <w:color w:val="000000" w:themeColor="text1"/>
          <w:sz w:val="24"/>
          <w:szCs w:val="24"/>
        </w:rPr>
        <w:t>Laudon (2004 )</w:t>
      </w:r>
      <w:r w:rsidR="00D71833" w:rsidRPr="00CB5654">
        <w:rPr>
          <w:rFonts w:ascii="Times New Roman" w:hAnsi="Times New Roman" w:cs="Times New Roman"/>
          <w:color w:val="000000" w:themeColor="text1"/>
          <w:sz w:val="24"/>
          <w:szCs w:val="24"/>
        </w:rPr>
        <w:t xml:space="preserve"> </w:t>
      </w:r>
      <w:r w:rsidR="003D2ED0">
        <w:rPr>
          <w:rFonts w:ascii="Times New Roman" w:hAnsi="Times New Roman" w:cs="Times New Roman"/>
          <w:color w:val="000000" w:themeColor="text1"/>
          <w:sz w:val="24"/>
          <w:szCs w:val="24"/>
        </w:rPr>
        <w:t xml:space="preserve">A </w:t>
      </w:r>
      <w:r w:rsidR="00D71833" w:rsidRPr="00CB5654">
        <w:rPr>
          <w:rFonts w:ascii="Times New Roman" w:hAnsi="Times New Roman" w:cs="Times New Roman"/>
          <w:color w:val="000000" w:themeColor="text1"/>
          <w:sz w:val="24"/>
          <w:szCs w:val="24"/>
        </w:rPr>
        <w:t>utilização de práticas de gestão se mostra como factor estratégico no cenário atual das organizações, que buscam, acim</w:t>
      </w:r>
      <w:r w:rsidR="00783A7F" w:rsidRPr="00CB5654">
        <w:rPr>
          <w:rFonts w:ascii="Times New Roman" w:hAnsi="Times New Roman" w:cs="Times New Roman"/>
          <w:color w:val="000000" w:themeColor="text1"/>
          <w:sz w:val="24"/>
          <w:szCs w:val="24"/>
        </w:rPr>
        <w:t>a de tudo, processos funcionais</w:t>
      </w:r>
      <w:r w:rsidR="00D71833" w:rsidRPr="00CB5654">
        <w:rPr>
          <w:rFonts w:ascii="Times New Roman" w:hAnsi="Times New Roman" w:cs="Times New Roman"/>
          <w:color w:val="000000" w:themeColor="text1"/>
          <w:sz w:val="24"/>
          <w:szCs w:val="24"/>
        </w:rPr>
        <w:t xml:space="preserve"> práticos e com bons resultados</w:t>
      </w:r>
      <w:r w:rsidR="000C70C8" w:rsidRPr="00CB5654">
        <w:rPr>
          <w:rFonts w:ascii="Times New Roman" w:hAnsi="Times New Roman" w:cs="Times New Roman"/>
          <w:color w:val="000000" w:themeColor="text1"/>
          <w:sz w:val="24"/>
          <w:szCs w:val="24"/>
        </w:rPr>
        <w:t>.</w:t>
      </w:r>
      <w:r w:rsidR="000C70C8" w:rsidRPr="00CB5654">
        <w:rPr>
          <w:rFonts w:ascii="Times New Roman" w:hAnsi="Times New Roman" w:cs="Times New Roman"/>
          <w:color w:val="000000" w:themeColor="text1"/>
          <w:sz w:val="24"/>
          <w:szCs w:val="24"/>
          <w:lang w:val="pt-BR"/>
        </w:rPr>
        <w:t xml:space="preserve"> A organização desde sua </w:t>
      </w:r>
      <w:r w:rsidR="003B660F" w:rsidRPr="00CB5654">
        <w:rPr>
          <w:rFonts w:ascii="Times New Roman" w:hAnsi="Times New Roman" w:cs="Times New Roman"/>
          <w:color w:val="000000" w:themeColor="text1"/>
          <w:sz w:val="24"/>
          <w:szCs w:val="24"/>
          <w:lang w:val="pt-BR"/>
        </w:rPr>
        <w:t>criação vê</w:t>
      </w:r>
      <w:r w:rsidR="000C70C8" w:rsidRPr="00CB5654">
        <w:rPr>
          <w:rFonts w:ascii="Times New Roman" w:hAnsi="Times New Roman" w:cs="Times New Roman"/>
          <w:color w:val="000000" w:themeColor="text1"/>
          <w:sz w:val="24"/>
          <w:szCs w:val="24"/>
          <w:lang w:val="pt-BR"/>
        </w:rPr>
        <w:t xml:space="preserve"> seus diferentes órgãos modificarem-se durante o seu desenvol</w:t>
      </w:r>
      <w:r w:rsidR="003B660F" w:rsidRPr="00CB5654">
        <w:rPr>
          <w:rFonts w:ascii="Times New Roman" w:hAnsi="Times New Roman" w:cs="Times New Roman"/>
          <w:color w:val="000000" w:themeColor="text1"/>
          <w:sz w:val="24"/>
          <w:szCs w:val="24"/>
          <w:lang w:val="pt-BR"/>
        </w:rPr>
        <w:t>vimento na sua forma, estrutura, e</w:t>
      </w:r>
      <w:r w:rsidR="000C70C8" w:rsidRPr="00CB5654">
        <w:rPr>
          <w:rFonts w:ascii="Times New Roman" w:hAnsi="Times New Roman" w:cs="Times New Roman"/>
          <w:color w:val="000000" w:themeColor="text1"/>
          <w:sz w:val="24"/>
          <w:szCs w:val="24"/>
          <w:lang w:val="pt-BR"/>
        </w:rPr>
        <w:t>sse desenvolvimento está acompanhado com o desenvolvimento das tecnologias. As tecnologias de informação têm sido nos últimos anos a base de gerenciamento de muitas organizações.</w:t>
      </w:r>
    </w:p>
    <w:p w:rsidR="00FB40ED" w:rsidRPr="00CB5654" w:rsidRDefault="00FB40ED" w:rsidP="003B660F">
      <w:pPr>
        <w:spacing w:line="360" w:lineRule="auto"/>
        <w:ind w:firstLine="708"/>
        <w:rPr>
          <w:color w:val="000000" w:themeColor="text1"/>
        </w:rPr>
      </w:pPr>
      <w:r w:rsidRPr="00CB5654">
        <w:rPr>
          <w:rFonts w:ascii="Times New Roman" w:hAnsi="Times New Roman" w:cs="Times New Roman"/>
          <w:color w:val="000000" w:themeColor="text1"/>
          <w:sz w:val="24"/>
          <w:szCs w:val="24"/>
        </w:rPr>
        <w:t xml:space="preserve">Com a grande evolução tecnológica e graças </w:t>
      </w:r>
      <w:r w:rsidR="005E103F" w:rsidRPr="00CB5654">
        <w:rPr>
          <w:rFonts w:ascii="Times New Roman" w:hAnsi="Times New Roman" w:cs="Times New Roman"/>
          <w:color w:val="000000" w:themeColor="text1"/>
          <w:sz w:val="24"/>
          <w:szCs w:val="24"/>
        </w:rPr>
        <w:t>à</w:t>
      </w:r>
      <w:r w:rsidRPr="00CB5654">
        <w:rPr>
          <w:rFonts w:ascii="Times New Roman" w:hAnsi="Times New Roman" w:cs="Times New Roman"/>
          <w:color w:val="000000" w:themeColor="text1"/>
          <w:sz w:val="24"/>
          <w:szCs w:val="24"/>
        </w:rPr>
        <w:t xml:space="preserve"> informática, </w:t>
      </w:r>
      <w:r w:rsidR="003B660F" w:rsidRPr="00CB5654">
        <w:rPr>
          <w:rFonts w:ascii="Times New Roman" w:hAnsi="Times New Roman" w:cs="Times New Roman"/>
          <w:color w:val="000000" w:themeColor="text1"/>
          <w:sz w:val="24"/>
          <w:szCs w:val="24"/>
        </w:rPr>
        <w:t>podem-se</w:t>
      </w:r>
      <w:r w:rsidRPr="00CB5654">
        <w:rPr>
          <w:rFonts w:ascii="Times New Roman" w:hAnsi="Times New Roman" w:cs="Times New Roman"/>
          <w:color w:val="000000" w:themeColor="text1"/>
          <w:sz w:val="24"/>
          <w:szCs w:val="24"/>
        </w:rPr>
        <w:t xml:space="preserve"> </w:t>
      </w:r>
      <w:r w:rsidR="008B2332" w:rsidRPr="00CB5654">
        <w:rPr>
          <w:rFonts w:ascii="Times New Roman" w:hAnsi="Times New Roman" w:cs="Times New Roman"/>
          <w:color w:val="000000" w:themeColor="text1"/>
          <w:sz w:val="24"/>
          <w:szCs w:val="24"/>
        </w:rPr>
        <w:t>poupar esforços</w:t>
      </w:r>
      <w:r w:rsidR="000B6F56" w:rsidRPr="00CB5654">
        <w:rPr>
          <w:rFonts w:ascii="Times New Roman" w:hAnsi="Times New Roman" w:cs="Times New Roman"/>
          <w:color w:val="000000" w:themeColor="text1"/>
          <w:sz w:val="24"/>
          <w:szCs w:val="24"/>
        </w:rPr>
        <w:t xml:space="preserve"> apartir </w:t>
      </w:r>
      <w:r w:rsidRPr="00CB5654">
        <w:rPr>
          <w:rFonts w:ascii="Times New Roman" w:hAnsi="Times New Roman" w:cs="Times New Roman"/>
          <w:color w:val="000000" w:themeColor="text1"/>
          <w:sz w:val="24"/>
          <w:szCs w:val="24"/>
        </w:rPr>
        <w:t xml:space="preserve">desenvolvimento de sistemas que facilite a gestão e automatização de </w:t>
      </w:r>
      <w:r w:rsidR="000B6F56" w:rsidRPr="00CB5654">
        <w:rPr>
          <w:rFonts w:ascii="Times New Roman" w:hAnsi="Times New Roman" w:cs="Times New Roman"/>
          <w:color w:val="000000" w:themeColor="text1"/>
          <w:sz w:val="24"/>
          <w:szCs w:val="24"/>
        </w:rPr>
        <w:t>serviços.</w:t>
      </w:r>
    </w:p>
    <w:p w:rsidR="00FB40ED" w:rsidRPr="00CB5654" w:rsidRDefault="00FB40ED" w:rsidP="00687AFE">
      <w:pPr>
        <w:autoSpaceDE w:val="0"/>
        <w:autoSpaceDN w:val="0"/>
        <w:adjustRightInd w:val="0"/>
        <w:spacing w:before="120" w:after="120" w:line="360" w:lineRule="auto"/>
        <w:ind w:firstLine="708"/>
        <w:jc w:val="both"/>
        <w:rPr>
          <w:rFonts w:ascii="Times New Roman" w:hAnsi="Times New Roman" w:cs="Times New Roman"/>
          <w:color w:val="000000" w:themeColor="text1"/>
          <w:sz w:val="24"/>
          <w:szCs w:val="24"/>
        </w:rPr>
      </w:pPr>
      <w:r w:rsidRPr="00CB5654">
        <w:rPr>
          <w:rFonts w:ascii="Times New Roman" w:hAnsi="Times New Roman" w:cs="Times New Roman"/>
          <w:color w:val="000000" w:themeColor="text1"/>
          <w:sz w:val="24"/>
          <w:szCs w:val="24"/>
        </w:rPr>
        <w:t xml:space="preserve">A automatização de serviços traz consigo inúmeras vantagens tais como melhor gestão organizacional, redução de gastos relativamente ao tratamento da informação, melhoram o acesso e processamento da informação permitindo deste modo que as organizações melhorem o seu funcionamento e garantam a satisfação dos clientes. </w:t>
      </w:r>
    </w:p>
    <w:p w:rsidR="00FB40ED" w:rsidRPr="00CB5654" w:rsidRDefault="00FB40ED" w:rsidP="00687AFE">
      <w:pPr>
        <w:autoSpaceDE w:val="0"/>
        <w:autoSpaceDN w:val="0"/>
        <w:adjustRightInd w:val="0"/>
        <w:spacing w:before="120" w:after="120" w:line="360" w:lineRule="auto"/>
        <w:ind w:firstLine="708"/>
        <w:jc w:val="both"/>
        <w:rPr>
          <w:rFonts w:ascii="Times New Roman" w:hAnsi="Times New Roman" w:cs="Times New Roman"/>
          <w:color w:val="000000" w:themeColor="text1"/>
          <w:sz w:val="24"/>
          <w:szCs w:val="24"/>
        </w:rPr>
      </w:pPr>
      <w:r w:rsidRPr="00CB5654">
        <w:rPr>
          <w:rFonts w:ascii="Times New Roman" w:hAnsi="Times New Roman" w:cs="Times New Roman"/>
          <w:color w:val="000000" w:themeColor="text1"/>
          <w:sz w:val="24"/>
          <w:szCs w:val="24"/>
        </w:rPr>
        <w:t>Sendo assim, é importante que as organizações em geral e em particular no nosso país desenvolvam projectos que visem automatizar os seus processos. Pensando nisso, pen</w:t>
      </w:r>
      <w:r w:rsidR="00701EA4" w:rsidRPr="00CB5654">
        <w:rPr>
          <w:rFonts w:ascii="Times New Roman" w:hAnsi="Times New Roman" w:cs="Times New Roman"/>
          <w:color w:val="000000" w:themeColor="text1"/>
          <w:sz w:val="24"/>
          <w:szCs w:val="24"/>
        </w:rPr>
        <w:t>samos em desenvolver um sistema de vendas</w:t>
      </w:r>
      <w:r w:rsidRPr="00CB5654">
        <w:rPr>
          <w:rFonts w:ascii="Times New Roman" w:hAnsi="Times New Roman" w:cs="Times New Roman"/>
          <w:color w:val="000000" w:themeColor="text1"/>
          <w:sz w:val="24"/>
          <w:szCs w:val="24"/>
        </w:rPr>
        <w:t xml:space="preserve"> que visa automatizar os processos da pastelaria Roseiral Limitada seguindo os principais conceitos de desenvolvimento de software aprendidos durante a licenciatura.</w:t>
      </w:r>
    </w:p>
    <w:p w:rsidR="00FB40ED" w:rsidRPr="00CB5654" w:rsidRDefault="00FB40ED" w:rsidP="003E5065">
      <w:pPr>
        <w:autoSpaceDE w:val="0"/>
        <w:autoSpaceDN w:val="0"/>
        <w:adjustRightInd w:val="0"/>
        <w:spacing w:before="120" w:after="120" w:line="360" w:lineRule="auto"/>
        <w:jc w:val="both"/>
        <w:rPr>
          <w:rFonts w:ascii="Times New Roman" w:hAnsi="Times New Roman" w:cs="Times New Roman"/>
          <w:color w:val="000000" w:themeColor="text1"/>
          <w:sz w:val="24"/>
          <w:szCs w:val="24"/>
        </w:rPr>
      </w:pPr>
    </w:p>
    <w:p w:rsidR="00C718CB" w:rsidRPr="00CB5654" w:rsidRDefault="00057AB4" w:rsidP="00066E28">
      <w:pPr>
        <w:pStyle w:val="Cabealho2"/>
        <w:numPr>
          <w:ilvl w:val="1"/>
          <w:numId w:val="15"/>
        </w:numPr>
        <w:rPr>
          <w:rFonts w:ascii="Times New Roman" w:hAnsi="Times New Roman" w:cs="Times New Roman"/>
          <w:b/>
        </w:rPr>
      </w:pPr>
      <w:r w:rsidRPr="00CB5654">
        <w:rPr>
          <w:rFonts w:ascii="Times New Roman" w:hAnsi="Times New Roman" w:cs="Times New Roman"/>
          <w:b/>
        </w:rPr>
        <w:t xml:space="preserve"> </w:t>
      </w:r>
      <w:bookmarkStart w:id="11" w:name="_Toc526105211"/>
      <w:r w:rsidRPr="00CB5654">
        <w:rPr>
          <w:rFonts w:ascii="Times New Roman" w:hAnsi="Times New Roman" w:cs="Times New Roman"/>
          <w:b/>
        </w:rPr>
        <w:t xml:space="preserve">Identificação </w:t>
      </w:r>
      <w:r w:rsidR="00C718CB" w:rsidRPr="00CB5654">
        <w:rPr>
          <w:rFonts w:ascii="Times New Roman" w:hAnsi="Times New Roman" w:cs="Times New Roman"/>
          <w:b/>
        </w:rPr>
        <w:t>do Problema</w:t>
      </w:r>
      <w:bookmarkEnd w:id="11"/>
    </w:p>
    <w:p w:rsidR="008B2332" w:rsidRPr="00CB5654" w:rsidRDefault="008B2332" w:rsidP="008B2332">
      <w:pPr>
        <w:rPr>
          <w:color w:val="000000" w:themeColor="text1"/>
        </w:rPr>
      </w:pPr>
    </w:p>
    <w:p w:rsidR="00C718CB" w:rsidRPr="00CB5654" w:rsidRDefault="00C718CB" w:rsidP="003E5065">
      <w:pPr>
        <w:spacing w:before="120" w:after="120" w:line="360" w:lineRule="auto"/>
        <w:ind w:firstLine="708"/>
        <w:jc w:val="both"/>
        <w:rPr>
          <w:rFonts w:ascii="Times New Roman" w:hAnsi="Times New Roman" w:cs="Times New Roman"/>
          <w:color w:val="000000" w:themeColor="text1"/>
          <w:sz w:val="24"/>
          <w:szCs w:val="24"/>
        </w:rPr>
      </w:pPr>
      <w:r w:rsidRPr="00CB5654">
        <w:rPr>
          <w:rFonts w:ascii="Times New Roman" w:hAnsi="Times New Roman" w:cs="Times New Roman"/>
          <w:color w:val="000000" w:themeColor="text1"/>
          <w:sz w:val="24"/>
          <w:szCs w:val="24"/>
        </w:rPr>
        <w:t>Com base em estudos realizados, e entrevistas com o pessoal da pastelaria notou-se que é preciso fazer mais para melhorar a gestão e divulgação dos serviços do estabelecimento. Visto que há dificuldades em registar as vendas, o atraso constante na elaboração do pedido por parte dos clientes, a paste</w:t>
      </w:r>
      <w:r w:rsidR="00ED3326">
        <w:rPr>
          <w:rFonts w:ascii="Times New Roman" w:hAnsi="Times New Roman" w:cs="Times New Roman"/>
          <w:color w:val="000000" w:themeColor="text1"/>
          <w:sz w:val="24"/>
          <w:szCs w:val="24"/>
        </w:rPr>
        <w:t>laria não emite facturas, o</w:t>
      </w:r>
      <w:r w:rsidRPr="00CB5654">
        <w:rPr>
          <w:rFonts w:ascii="Times New Roman" w:hAnsi="Times New Roman" w:cs="Times New Roman"/>
          <w:color w:val="000000" w:themeColor="text1"/>
          <w:sz w:val="24"/>
          <w:szCs w:val="24"/>
        </w:rPr>
        <w:t xml:space="preserve"> controlo sobre as operações que são feitas, nomeadamente á nível da produção dos produtos, </w:t>
      </w:r>
      <w:r w:rsidR="00ED3326">
        <w:rPr>
          <w:rFonts w:ascii="Times New Roman" w:hAnsi="Times New Roman" w:cs="Times New Roman"/>
          <w:color w:val="000000" w:themeColor="text1"/>
          <w:sz w:val="24"/>
          <w:szCs w:val="24"/>
        </w:rPr>
        <w:t>é feita de forma manual,</w:t>
      </w:r>
      <w:r w:rsidRPr="00CB5654">
        <w:rPr>
          <w:rFonts w:ascii="Times New Roman" w:hAnsi="Times New Roman" w:cs="Times New Roman"/>
          <w:color w:val="000000" w:themeColor="text1"/>
          <w:sz w:val="24"/>
          <w:szCs w:val="24"/>
        </w:rPr>
        <w:t xml:space="preserve"> ao que concerne a gestão de </w:t>
      </w:r>
      <w:r w:rsidR="00687AFE" w:rsidRPr="00CB5654">
        <w:rPr>
          <w:rFonts w:ascii="Times New Roman" w:hAnsi="Times New Roman" w:cs="Times New Roman"/>
          <w:color w:val="000000" w:themeColor="text1"/>
          <w:sz w:val="24"/>
          <w:szCs w:val="24"/>
        </w:rPr>
        <w:t>estoque</w:t>
      </w:r>
      <w:r w:rsidRPr="00CB5654">
        <w:rPr>
          <w:rFonts w:ascii="Times New Roman" w:hAnsi="Times New Roman" w:cs="Times New Roman"/>
          <w:color w:val="000000" w:themeColor="text1"/>
          <w:sz w:val="24"/>
          <w:szCs w:val="24"/>
        </w:rPr>
        <w:t>, não são feitos relatórios sobre as quantidades</w:t>
      </w:r>
      <w:r w:rsidR="00263B37" w:rsidRPr="00CB5654">
        <w:rPr>
          <w:rFonts w:ascii="Times New Roman" w:hAnsi="Times New Roman" w:cs="Times New Roman"/>
          <w:color w:val="000000" w:themeColor="text1"/>
          <w:sz w:val="24"/>
          <w:szCs w:val="24"/>
        </w:rPr>
        <w:t xml:space="preserve"> </w:t>
      </w:r>
      <w:r w:rsidRPr="00CB5654">
        <w:rPr>
          <w:rFonts w:ascii="Times New Roman" w:hAnsi="Times New Roman" w:cs="Times New Roman"/>
          <w:color w:val="000000" w:themeColor="text1"/>
          <w:sz w:val="24"/>
          <w:szCs w:val="24"/>
        </w:rPr>
        <w:t>de produtos produzidos p</w:t>
      </w:r>
      <w:r w:rsidR="00263B37" w:rsidRPr="00CB5654">
        <w:rPr>
          <w:rFonts w:ascii="Times New Roman" w:hAnsi="Times New Roman" w:cs="Times New Roman"/>
          <w:color w:val="000000" w:themeColor="text1"/>
          <w:sz w:val="24"/>
          <w:szCs w:val="24"/>
        </w:rPr>
        <w:t xml:space="preserve">or dia, </w:t>
      </w:r>
      <w:r w:rsidRPr="00CB5654">
        <w:rPr>
          <w:rFonts w:ascii="Times New Roman" w:hAnsi="Times New Roman" w:cs="Times New Roman"/>
          <w:color w:val="000000" w:themeColor="text1"/>
          <w:sz w:val="24"/>
          <w:szCs w:val="24"/>
        </w:rPr>
        <w:t>a saída dos</w:t>
      </w:r>
      <w:r w:rsidR="00263B37" w:rsidRPr="00CB5654">
        <w:rPr>
          <w:rFonts w:ascii="Times New Roman" w:hAnsi="Times New Roman" w:cs="Times New Roman"/>
          <w:color w:val="000000" w:themeColor="text1"/>
          <w:sz w:val="24"/>
          <w:szCs w:val="24"/>
        </w:rPr>
        <w:t xml:space="preserve"> mesmos.  Por isso, há </w:t>
      </w:r>
      <w:r w:rsidRPr="00CB5654">
        <w:rPr>
          <w:rFonts w:ascii="Times New Roman" w:hAnsi="Times New Roman" w:cs="Times New Roman"/>
          <w:color w:val="000000" w:themeColor="text1"/>
          <w:sz w:val="24"/>
          <w:szCs w:val="24"/>
        </w:rPr>
        <w:t xml:space="preserve">necessidade de criar uma ferramenta que auxilie na gestão e que permita um atendimento salutar aos clientes. </w:t>
      </w:r>
    </w:p>
    <w:p w:rsidR="00C718CB" w:rsidRPr="006944F2" w:rsidRDefault="00C718CB" w:rsidP="003E5065">
      <w:pPr>
        <w:spacing w:before="120" w:after="120" w:line="360" w:lineRule="auto"/>
        <w:ind w:firstLine="708"/>
        <w:jc w:val="both"/>
        <w:rPr>
          <w:rFonts w:ascii="Times New Roman" w:hAnsi="Times New Roman" w:cs="Times New Roman"/>
          <w:sz w:val="24"/>
          <w:szCs w:val="24"/>
        </w:rPr>
      </w:pPr>
      <w:r w:rsidRPr="006944F2">
        <w:rPr>
          <w:rFonts w:ascii="Times New Roman" w:hAnsi="Times New Roman" w:cs="Times New Roman"/>
          <w:sz w:val="24"/>
          <w:szCs w:val="24"/>
        </w:rPr>
        <w:lastRenderedPageBreak/>
        <w:t xml:space="preserve">Portanto, tendo em conta ao exposto eis que surge a seguinte questão de pesquisa para o nosso trabalho: </w:t>
      </w:r>
    </w:p>
    <w:p w:rsidR="00687AFE" w:rsidRPr="006944F2" w:rsidRDefault="000D7C1A" w:rsidP="003E5065">
      <w:pPr>
        <w:spacing w:before="120" w:after="120" w:line="360" w:lineRule="auto"/>
        <w:ind w:firstLine="708"/>
        <w:jc w:val="both"/>
        <w:rPr>
          <w:rFonts w:ascii="Times New Roman" w:hAnsi="Times New Roman" w:cs="Times New Roman"/>
          <w:sz w:val="24"/>
          <w:szCs w:val="24"/>
        </w:rPr>
      </w:pPr>
      <w:r w:rsidRPr="006944F2">
        <w:rPr>
          <w:rFonts w:ascii="Times New Roman" w:hAnsi="Times New Roman" w:cs="Times New Roman"/>
          <w:sz w:val="24"/>
          <w:szCs w:val="24"/>
        </w:rPr>
        <w:t>De que forma o sistema</w:t>
      </w:r>
      <w:r w:rsidR="00C718CB" w:rsidRPr="006944F2">
        <w:rPr>
          <w:rFonts w:ascii="Times New Roman" w:hAnsi="Times New Roman" w:cs="Times New Roman"/>
          <w:sz w:val="24"/>
          <w:szCs w:val="24"/>
        </w:rPr>
        <w:t xml:space="preserve"> vai contribuir para a gestão de vendas da Pastelaria Roseiral Lda?</w:t>
      </w:r>
    </w:p>
    <w:p w:rsidR="00C718CB" w:rsidRPr="00CB5654" w:rsidRDefault="00C718CB" w:rsidP="00687AFE">
      <w:pPr>
        <w:jc w:val="right"/>
        <w:rPr>
          <w:rFonts w:ascii="Times New Roman" w:hAnsi="Times New Roman" w:cs="Times New Roman"/>
          <w:color w:val="000000" w:themeColor="text1"/>
          <w:sz w:val="24"/>
          <w:szCs w:val="24"/>
        </w:rPr>
      </w:pPr>
    </w:p>
    <w:p w:rsidR="00C718CB" w:rsidRPr="00CB5654" w:rsidRDefault="00C718CB" w:rsidP="00066E28">
      <w:pPr>
        <w:pStyle w:val="Cabealho2"/>
        <w:numPr>
          <w:ilvl w:val="1"/>
          <w:numId w:val="15"/>
        </w:numPr>
        <w:rPr>
          <w:rFonts w:ascii="Times New Roman" w:hAnsi="Times New Roman" w:cs="Times New Roman"/>
          <w:b/>
        </w:rPr>
      </w:pPr>
      <w:r w:rsidRPr="00CB5654">
        <w:rPr>
          <w:rFonts w:ascii="Times New Roman" w:hAnsi="Times New Roman" w:cs="Times New Roman"/>
          <w:b/>
        </w:rPr>
        <w:t xml:space="preserve"> </w:t>
      </w:r>
      <w:bookmarkStart w:id="12" w:name="_Toc526105212"/>
      <w:r w:rsidRPr="00CB5654">
        <w:rPr>
          <w:rFonts w:ascii="Times New Roman" w:hAnsi="Times New Roman" w:cs="Times New Roman"/>
          <w:b/>
        </w:rPr>
        <w:t>Hipóteses</w:t>
      </w:r>
      <w:bookmarkEnd w:id="12"/>
    </w:p>
    <w:p w:rsidR="00C718CB" w:rsidRPr="00CB5654" w:rsidRDefault="00C718CB" w:rsidP="003E5065">
      <w:pPr>
        <w:spacing w:before="120" w:after="120" w:line="360" w:lineRule="auto"/>
        <w:ind w:firstLine="708"/>
        <w:jc w:val="both"/>
        <w:rPr>
          <w:rFonts w:ascii="Times New Roman" w:hAnsi="Times New Roman" w:cs="Times New Roman"/>
          <w:color w:val="000000" w:themeColor="text1"/>
          <w:sz w:val="24"/>
          <w:szCs w:val="24"/>
        </w:rPr>
      </w:pPr>
      <w:r w:rsidRPr="00CB5654">
        <w:rPr>
          <w:rFonts w:ascii="Times New Roman" w:hAnsi="Times New Roman" w:cs="Times New Roman"/>
          <w:color w:val="000000" w:themeColor="text1"/>
          <w:sz w:val="24"/>
          <w:szCs w:val="24"/>
        </w:rPr>
        <w:t>De acordo com os estudos feitos em volta do problema apresentado, ficou claro que o d</w:t>
      </w:r>
      <w:r w:rsidR="000D7C1A" w:rsidRPr="00CB5654">
        <w:rPr>
          <w:rFonts w:ascii="Times New Roman" w:hAnsi="Times New Roman" w:cs="Times New Roman"/>
          <w:color w:val="000000" w:themeColor="text1"/>
          <w:sz w:val="24"/>
          <w:szCs w:val="24"/>
        </w:rPr>
        <w:t xml:space="preserve">esenvolvimento </w:t>
      </w:r>
      <w:r w:rsidRPr="00CB5654">
        <w:rPr>
          <w:rFonts w:ascii="Times New Roman" w:hAnsi="Times New Roman" w:cs="Times New Roman"/>
          <w:color w:val="000000" w:themeColor="text1"/>
          <w:sz w:val="24"/>
          <w:szCs w:val="24"/>
        </w:rPr>
        <w:t>de uma plataforma serve como uma das melhores alternativas para solucionar o Problema apresentado, uma vez que possibilitará aos clientes realizarem suas encomendas sem se deslocar, proporciona</w:t>
      </w:r>
      <w:r w:rsidR="000D7C1A" w:rsidRPr="00CB5654">
        <w:rPr>
          <w:rFonts w:ascii="Times New Roman" w:hAnsi="Times New Roman" w:cs="Times New Roman"/>
          <w:color w:val="000000" w:themeColor="text1"/>
          <w:sz w:val="24"/>
          <w:szCs w:val="24"/>
        </w:rPr>
        <w:t>rá maior controlo</w:t>
      </w:r>
      <w:r w:rsidR="0007590E" w:rsidRPr="00CB5654">
        <w:rPr>
          <w:rFonts w:ascii="Times New Roman" w:hAnsi="Times New Roman" w:cs="Times New Roman"/>
          <w:color w:val="000000" w:themeColor="text1"/>
          <w:sz w:val="24"/>
          <w:szCs w:val="24"/>
        </w:rPr>
        <w:t xml:space="preserve"> a </w:t>
      </w:r>
      <w:r w:rsidR="00687AFE" w:rsidRPr="00CB5654">
        <w:rPr>
          <w:rFonts w:ascii="Times New Roman" w:hAnsi="Times New Roman" w:cs="Times New Roman"/>
          <w:color w:val="000000" w:themeColor="text1"/>
          <w:sz w:val="24"/>
          <w:szCs w:val="24"/>
        </w:rPr>
        <w:t>nível</w:t>
      </w:r>
      <w:r w:rsidR="0007590E" w:rsidRPr="00CB5654">
        <w:rPr>
          <w:rFonts w:ascii="Times New Roman" w:hAnsi="Times New Roman" w:cs="Times New Roman"/>
          <w:color w:val="000000" w:themeColor="text1"/>
          <w:sz w:val="24"/>
          <w:szCs w:val="24"/>
        </w:rPr>
        <w:t xml:space="preserve"> de </w:t>
      </w:r>
      <w:r w:rsidR="000D7C1A" w:rsidRPr="00CB5654">
        <w:rPr>
          <w:rFonts w:ascii="Times New Roman" w:hAnsi="Times New Roman" w:cs="Times New Roman"/>
          <w:color w:val="000000" w:themeColor="text1"/>
          <w:sz w:val="24"/>
          <w:szCs w:val="24"/>
        </w:rPr>
        <w:t>venda</w:t>
      </w:r>
      <w:r w:rsidR="008262E6" w:rsidRPr="00CB5654">
        <w:rPr>
          <w:rFonts w:ascii="Times New Roman" w:hAnsi="Times New Roman" w:cs="Times New Roman"/>
          <w:color w:val="000000" w:themeColor="text1"/>
          <w:sz w:val="24"/>
          <w:szCs w:val="24"/>
        </w:rPr>
        <w:t xml:space="preserve">s com os </w:t>
      </w:r>
      <w:r w:rsidR="00687AFE" w:rsidRPr="00CB5654">
        <w:rPr>
          <w:rFonts w:ascii="Times New Roman" w:hAnsi="Times New Roman" w:cs="Times New Roman"/>
          <w:color w:val="000000" w:themeColor="text1"/>
          <w:sz w:val="24"/>
          <w:szCs w:val="24"/>
        </w:rPr>
        <w:t>registos</w:t>
      </w:r>
      <w:r w:rsidR="008262E6" w:rsidRPr="00CB5654">
        <w:rPr>
          <w:rFonts w:ascii="Times New Roman" w:hAnsi="Times New Roman" w:cs="Times New Roman"/>
          <w:color w:val="000000" w:themeColor="text1"/>
          <w:sz w:val="24"/>
          <w:szCs w:val="24"/>
        </w:rPr>
        <w:t xml:space="preserve"> das entradas </w:t>
      </w:r>
      <w:r w:rsidR="00833D08" w:rsidRPr="00CB5654">
        <w:rPr>
          <w:rFonts w:ascii="Times New Roman" w:hAnsi="Times New Roman" w:cs="Times New Roman"/>
          <w:color w:val="000000" w:themeColor="text1"/>
          <w:sz w:val="24"/>
          <w:szCs w:val="24"/>
        </w:rPr>
        <w:t xml:space="preserve">e saída </w:t>
      </w:r>
      <w:r w:rsidR="008262E6" w:rsidRPr="00CB5654">
        <w:rPr>
          <w:rFonts w:ascii="Times New Roman" w:hAnsi="Times New Roman" w:cs="Times New Roman"/>
          <w:color w:val="000000" w:themeColor="text1"/>
          <w:sz w:val="24"/>
          <w:szCs w:val="24"/>
        </w:rPr>
        <w:t xml:space="preserve">de produtos para vendas e encomendas, impressão de facturas, </w:t>
      </w:r>
      <w:r w:rsidR="000D7C1A" w:rsidRPr="00CB5654">
        <w:rPr>
          <w:rFonts w:ascii="Times New Roman" w:hAnsi="Times New Roman" w:cs="Times New Roman"/>
          <w:color w:val="000000" w:themeColor="text1"/>
          <w:sz w:val="24"/>
          <w:szCs w:val="24"/>
        </w:rPr>
        <w:t>relatórios de todas as</w:t>
      </w:r>
      <w:r w:rsidR="008262E6" w:rsidRPr="00CB5654">
        <w:rPr>
          <w:rFonts w:ascii="Times New Roman" w:hAnsi="Times New Roman" w:cs="Times New Roman"/>
          <w:color w:val="000000" w:themeColor="text1"/>
          <w:sz w:val="24"/>
          <w:szCs w:val="24"/>
        </w:rPr>
        <w:t xml:space="preserve"> </w:t>
      </w:r>
      <w:r w:rsidR="00687AFE" w:rsidRPr="00CB5654">
        <w:rPr>
          <w:rFonts w:ascii="Times New Roman" w:hAnsi="Times New Roman" w:cs="Times New Roman"/>
          <w:color w:val="000000" w:themeColor="text1"/>
          <w:sz w:val="24"/>
          <w:szCs w:val="24"/>
        </w:rPr>
        <w:t>operações</w:t>
      </w:r>
      <w:r w:rsidR="008262E6" w:rsidRPr="00CB5654">
        <w:rPr>
          <w:rFonts w:ascii="Times New Roman" w:hAnsi="Times New Roman" w:cs="Times New Roman"/>
          <w:color w:val="000000" w:themeColor="text1"/>
          <w:sz w:val="24"/>
          <w:szCs w:val="24"/>
        </w:rPr>
        <w:t xml:space="preserve"> efectuadas.</w:t>
      </w:r>
    </w:p>
    <w:p w:rsidR="00112CEC" w:rsidRPr="00CB5654" w:rsidRDefault="00C718CB" w:rsidP="00066E28">
      <w:pPr>
        <w:pStyle w:val="Cabealho2"/>
        <w:numPr>
          <w:ilvl w:val="1"/>
          <w:numId w:val="15"/>
        </w:numPr>
        <w:rPr>
          <w:rFonts w:ascii="Times New Roman" w:hAnsi="Times New Roman" w:cs="Times New Roman"/>
          <w:b/>
        </w:rPr>
      </w:pPr>
      <w:bookmarkStart w:id="13" w:name="_Toc526105213"/>
      <w:r w:rsidRPr="00CB5654">
        <w:rPr>
          <w:rFonts w:ascii="Times New Roman" w:hAnsi="Times New Roman" w:cs="Times New Roman"/>
          <w:b/>
        </w:rPr>
        <w:t>Justificativa</w:t>
      </w:r>
      <w:bookmarkEnd w:id="13"/>
    </w:p>
    <w:p w:rsidR="008B2332" w:rsidRPr="00CB5654" w:rsidRDefault="008B2332" w:rsidP="008B2332">
      <w:pPr>
        <w:rPr>
          <w:color w:val="000000" w:themeColor="text1"/>
        </w:rPr>
      </w:pPr>
    </w:p>
    <w:p w:rsidR="00C718CB" w:rsidRPr="00CB5654" w:rsidRDefault="00C718CB" w:rsidP="003E5065">
      <w:pPr>
        <w:spacing w:before="120" w:after="120" w:line="360" w:lineRule="auto"/>
        <w:jc w:val="both"/>
        <w:rPr>
          <w:rFonts w:ascii="Times New Roman" w:hAnsi="Times New Roman" w:cs="Times New Roman"/>
          <w:b/>
          <w:color w:val="000000" w:themeColor="text1"/>
          <w:sz w:val="24"/>
          <w:szCs w:val="24"/>
        </w:rPr>
      </w:pPr>
      <w:r w:rsidRPr="00CB5654">
        <w:rPr>
          <w:rFonts w:ascii="Times New Roman" w:hAnsi="Times New Roman" w:cs="Times New Roman"/>
          <w:b/>
          <w:color w:val="000000" w:themeColor="text1"/>
          <w:sz w:val="24"/>
          <w:szCs w:val="24"/>
        </w:rPr>
        <w:t xml:space="preserve"> </w:t>
      </w:r>
      <w:r w:rsidR="00DC3763" w:rsidRPr="00CB5654">
        <w:rPr>
          <w:rFonts w:ascii="Times New Roman" w:hAnsi="Times New Roman" w:cs="Times New Roman"/>
          <w:b/>
          <w:color w:val="000000" w:themeColor="text1"/>
          <w:sz w:val="24"/>
          <w:szCs w:val="24"/>
        </w:rPr>
        <w:tab/>
      </w:r>
      <w:r w:rsidR="00112CEC" w:rsidRPr="00CB5654">
        <w:rPr>
          <w:rFonts w:ascii="Times New Roman" w:hAnsi="Times New Roman" w:cs="Times New Roman"/>
          <w:color w:val="000000" w:themeColor="text1"/>
          <w:sz w:val="24"/>
          <w:szCs w:val="24"/>
        </w:rPr>
        <w:t>A pesquisa feita é de extrema importância em qualquer organização especialmente na pastelaria Roseiral, visto que,</w:t>
      </w:r>
      <w:r w:rsidR="00263717" w:rsidRPr="00CB5654">
        <w:rPr>
          <w:rFonts w:ascii="Times New Roman" w:hAnsi="Times New Roman" w:cs="Times New Roman"/>
          <w:color w:val="000000" w:themeColor="text1"/>
          <w:sz w:val="24"/>
          <w:szCs w:val="24"/>
        </w:rPr>
        <w:t xml:space="preserve"> </w:t>
      </w:r>
      <w:r w:rsidR="00112CEC" w:rsidRPr="00CB5654">
        <w:rPr>
          <w:rFonts w:ascii="Times New Roman" w:hAnsi="Times New Roman" w:cs="Times New Roman"/>
          <w:color w:val="000000" w:themeColor="text1"/>
          <w:sz w:val="24"/>
          <w:szCs w:val="24"/>
        </w:rPr>
        <w:t>tanto no mu</w:t>
      </w:r>
      <w:r w:rsidR="00292208">
        <w:rPr>
          <w:rFonts w:ascii="Times New Roman" w:hAnsi="Times New Roman" w:cs="Times New Roman"/>
          <w:color w:val="000000" w:themeColor="text1"/>
          <w:sz w:val="24"/>
          <w:szCs w:val="24"/>
        </w:rPr>
        <w:t>n</w:t>
      </w:r>
      <w:r w:rsidR="00112CEC" w:rsidRPr="00CB5654">
        <w:rPr>
          <w:rFonts w:ascii="Times New Roman" w:hAnsi="Times New Roman" w:cs="Times New Roman"/>
          <w:color w:val="000000" w:themeColor="text1"/>
          <w:sz w:val="24"/>
          <w:szCs w:val="24"/>
        </w:rPr>
        <w:t xml:space="preserve">do virtual quanto no mundo </w:t>
      </w:r>
      <w:r w:rsidR="00687AFE" w:rsidRPr="00CB5654">
        <w:rPr>
          <w:rFonts w:ascii="Times New Roman" w:hAnsi="Times New Roman" w:cs="Times New Roman"/>
          <w:color w:val="000000" w:themeColor="text1"/>
          <w:sz w:val="24"/>
          <w:szCs w:val="24"/>
        </w:rPr>
        <w:t>físico</w:t>
      </w:r>
      <w:r w:rsidR="001C4C71" w:rsidRPr="00CB5654">
        <w:rPr>
          <w:rFonts w:ascii="Times New Roman" w:hAnsi="Times New Roman" w:cs="Times New Roman"/>
          <w:color w:val="000000" w:themeColor="text1"/>
          <w:sz w:val="24"/>
          <w:szCs w:val="24"/>
        </w:rPr>
        <w:t xml:space="preserve"> é preciso adotar algumas acções para criar um controle eficiente de vendas,</w:t>
      </w:r>
      <w:r w:rsidR="00263717" w:rsidRPr="00CB5654">
        <w:rPr>
          <w:rFonts w:ascii="Times New Roman" w:hAnsi="Times New Roman" w:cs="Times New Roman"/>
          <w:color w:val="000000" w:themeColor="text1"/>
          <w:sz w:val="24"/>
          <w:szCs w:val="24"/>
        </w:rPr>
        <w:t xml:space="preserve"> </w:t>
      </w:r>
      <w:r w:rsidR="001C4C71" w:rsidRPr="00CB5654">
        <w:rPr>
          <w:rFonts w:ascii="Times New Roman" w:hAnsi="Times New Roman" w:cs="Times New Roman"/>
          <w:color w:val="000000" w:themeColor="text1"/>
          <w:sz w:val="24"/>
          <w:szCs w:val="24"/>
        </w:rPr>
        <w:t xml:space="preserve">isso porque o software além de agilizar todo o processo, também elimina a chance de erros humanos, dando maior segurança </w:t>
      </w:r>
      <w:r w:rsidR="00263717" w:rsidRPr="00CB5654">
        <w:rPr>
          <w:rFonts w:ascii="Times New Roman" w:hAnsi="Times New Roman" w:cs="Times New Roman"/>
          <w:color w:val="000000" w:themeColor="text1"/>
          <w:sz w:val="24"/>
          <w:szCs w:val="24"/>
        </w:rPr>
        <w:t>á empresa pelo que não pode ser manuseado por pessoas não autorizadas e os sistemas quando usados, geram relatórios periódicos</w:t>
      </w:r>
      <w:r w:rsidRPr="00CB5654">
        <w:rPr>
          <w:rFonts w:ascii="Times New Roman" w:hAnsi="Times New Roman" w:cs="Times New Roman"/>
          <w:color w:val="000000" w:themeColor="text1"/>
          <w:sz w:val="24"/>
          <w:szCs w:val="24"/>
        </w:rPr>
        <w:t>. Contudo, o aplicativo serve também para melhorar as minhas aptidões como programadora e contribuir no aperfeiçoamento inerente à pesquisa científica.</w:t>
      </w:r>
    </w:p>
    <w:p w:rsidR="00A03D3E" w:rsidRPr="00AE72FD" w:rsidRDefault="00A03D3E" w:rsidP="00066E28">
      <w:pPr>
        <w:pStyle w:val="Cabealho2"/>
        <w:numPr>
          <w:ilvl w:val="1"/>
          <w:numId w:val="15"/>
        </w:numPr>
        <w:rPr>
          <w:rFonts w:ascii="Times New Roman" w:hAnsi="Times New Roman" w:cs="Times New Roman"/>
          <w:b/>
        </w:rPr>
      </w:pPr>
      <w:bookmarkStart w:id="14" w:name="_Toc526105214"/>
      <w:r w:rsidRPr="00AE72FD">
        <w:rPr>
          <w:rFonts w:ascii="Times New Roman" w:hAnsi="Times New Roman" w:cs="Times New Roman"/>
          <w:b/>
        </w:rPr>
        <w:t>Objectivos</w:t>
      </w:r>
      <w:bookmarkEnd w:id="14"/>
    </w:p>
    <w:p w:rsidR="00A03D3E" w:rsidRPr="00AE72FD" w:rsidRDefault="00A03D3E" w:rsidP="00066E28">
      <w:pPr>
        <w:pStyle w:val="Cabealho3"/>
        <w:numPr>
          <w:ilvl w:val="2"/>
          <w:numId w:val="16"/>
        </w:numPr>
        <w:rPr>
          <w:rFonts w:ascii="Times New Roman" w:hAnsi="Times New Roman" w:cs="Times New Roman"/>
          <w:sz w:val="24"/>
        </w:rPr>
      </w:pPr>
      <w:bookmarkStart w:id="15" w:name="_Toc526105215"/>
      <w:r w:rsidRPr="00AE72FD">
        <w:rPr>
          <w:rFonts w:ascii="Times New Roman" w:hAnsi="Times New Roman" w:cs="Times New Roman"/>
          <w:sz w:val="24"/>
        </w:rPr>
        <w:t>Geral</w:t>
      </w:r>
      <w:bookmarkEnd w:id="15"/>
    </w:p>
    <w:p w:rsidR="00A03D3E" w:rsidRPr="003E5065" w:rsidRDefault="00A03D3E" w:rsidP="003E5065">
      <w:pPr>
        <w:spacing w:before="120" w:after="120" w:line="360" w:lineRule="auto"/>
        <w:jc w:val="both"/>
        <w:rPr>
          <w:rFonts w:ascii="Times New Roman" w:hAnsi="Times New Roman" w:cs="Times New Roman"/>
          <w:sz w:val="24"/>
          <w:szCs w:val="24"/>
        </w:rPr>
      </w:pPr>
      <w:r w:rsidRPr="003E5065">
        <w:rPr>
          <w:rFonts w:ascii="Times New Roman" w:hAnsi="Times New Roman" w:cs="Times New Roman"/>
          <w:sz w:val="24"/>
          <w:szCs w:val="24"/>
        </w:rPr>
        <w:t xml:space="preserve">  Desenvolver um Sistema de Gestão de vendas para a pastelaria Roseiral Lda.</w:t>
      </w:r>
    </w:p>
    <w:p w:rsidR="001B0C34" w:rsidRDefault="00A03D3E" w:rsidP="00066E28">
      <w:pPr>
        <w:pStyle w:val="Cabealho3"/>
        <w:numPr>
          <w:ilvl w:val="2"/>
          <w:numId w:val="16"/>
        </w:numPr>
        <w:rPr>
          <w:rFonts w:ascii="Times New Roman" w:hAnsi="Times New Roman" w:cs="Times New Roman"/>
          <w:sz w:val="24"/>
        </w:rPr>
      </w:pPr>
      <w:r w:rsidRPr="00AE72FD">
        <w:rPr>
          <w:rFonts w:ascii="Times New Roman" w:hAnsi="Times New Roman" w:cs="Times New Roman"/>
          <w:sz w:val="24"/>
        </w:rPr>
        <w:t xml:space="preserve"> </w:t>
      </w:r>
      <w:bookmarkStart w:id="16" w:name="_Toc526105216"/>
      <w:r w:rsidRPr="00AE72FD">
        <w:rPr>
          <w:rFonts w:ascii="Times New Roman" w:hAnsi="Times New Roman" w:cs="Times New Roman"/>
          <w:sz w:val="24"/>
        </w:rPr>
        <w:t>Específicos</w:t>
      </w:r>
      <w:bookmarkEnd w:id="16"/>
    </w:p>
    <w:p w:rsidR="001B0C34" w:rsidRPr="001B0C34" w:rsidRDefault="001B0C34" w:rsidP="001B0C34"/>
    <w:p w:rsidR="00A03D3E" w:rsidRPr="003E5065" w:rsidRDefault="00A03D3E" w:rsidP="00066E28">
      <w:pPr>
        <w:pStyle w:val="PargrafodaLista"/>
        <w:numPr>
          <w:ilvl w:val="0"/>
          <w:numId w:val="11"/>
        </w:numPr>
        <w:autoSpaceDE w:val="0"/>
        <w:autoSpaceDN w:val="0"/>
        <w:adjustRightInd w:val="0"/>
        <w:spacing w:before="120" w:after="120" w:line="360" w:lineRule="auto"/>
        <w:contextualSpacing w:val="0"/>
        <w:jc w:val="both"/>
        <w:rPr>
          <w:rFonts w:ascii="Times New Roman" w:hAnsi="Times New Roman" w:cs="Times New Roman"/>
          <w:b/>
          <w:sz w:val="24"/>
          <w:szCs w:val="24"/>
        </w:rPr>
      </w:pPr>
      <w:r w:rsidRPr="003E5065">
        <w:rPr>
          <w:rFonts w:ascii="Times New Roman" w:hAnsi="Times New Roman" w:cs="Times New Roman"/>
          <w:sz w:val="24"/>
          <w:szCs w:val="24"/>
        </w:rPr>
        <w:t xml:space="preserve">Estudar as técnicas actuais de gestão. </w:t>
      </w:r>
    </w:p>
    <w:p w:rsidR="00A03D3E" w:rsidRPr="003E5065" w:rsidRDefault="00A03D3E" w:rsidP="00066E28">
      <w:pPr>
        <w:pStyle w:val="PargrafodaLista"/>
        <w:numPr>
          <w:ilvl w:val="0"/>
          <w:numId w:val="11"/>
        </w:numPr>
        <w:autoSpaceDE w:val="0"/>
        <w:autoSpaceDN w:val="0"/>
        <w:adjustRightInd w:val="0"/>
        <w:spacing w:before="120" w:after="120" w:line="360" w:lineRule="auto"/>
        <w:contextualSpacing w:val="0"/>
        <w:jc w:val="both"/>
        <w:rPr>
          <w:rFonts w:ascii="Times New Roman" w:hAnsi="Times New Roman" w:cs="Times New Roman"/>
          <w:sz w:val="24"/>
          <w:szCs w:val="24"/>
        </w:rPr>
      </w:pPr>
      <w:r w:rsidRPr="003E5065">
        <w:rPr>
          <w:rFonts w:ascii="Times New Roman" w:hAnsi="Times New Roman" w:cs="Times New Roman"/>
          <w:sz w:val="24"/>
          <w:szCs w:val="24"/>
        </w:rPr>
        <w:t>Proceder ao levantamento de requisitos do sistema</w:t>
      </w:r>
    </w:p>
    <w:p w:rsidR="00A03D3E" w:rsidRPr="003E5065" w:rsidRDefault="00A03D3E" w:rsidP="00066E28">
      <w:pPr>
        <w:pStyle w:val="PargrafodaLista"/>
        <w:numPr>
          <w:ilvl w:val="0"/>
          <w:numId w:val="11"/>
        </w:numPr>
        <w:autoSpaceDE w:val="0"/>
        <w:autoSpaceDN w:val="0"/>
        <w:adjustRightInd w:val="0"/>
        <w:spacing w:before="120" w:after="120" w:line="360" w:lineRule="auto"/>
        <w:contextualSpacing w:val="0"/>
        <w:jc w:val="both"/>
        <w:rPr>
          <w:rFonts w:ascii="Times New Roman" w:hAnsi="Times New Roman" w:cs="Times New Roman"/>
          <w:sz w:val="24"/>
          <w:szCs w:val="24"/>
        </w:rPr>
      </w:pPr>
      <w:r w:rsidRPr="003E5065">
        <w:rPr>
          <w:rFonts w:ascii="Times New Roman" w:hAnsi="Times New Roman" w:cs="Times New Roman"/>
          <w:sz w:val="24"/>
          <w:szCs w:val="24"/>
        </w:rPr>
        <w:t>Modelar o sistema com base a diagramas UML</w:t>
      </w:r>
    </w:p>
    <w:p w:rsidR="00A03D3E" w:rsidRPr="003E5065" w:rsidRDefault="00A03D3E" w:rsidP="00066E28">
      <w:pPr>
        <w:pStyle w:val="PargrafodaLista"/>
        <w:numPr>
          <w:ilvl w:val="0"/>
          <w:numId w:val="11"/>
        </w:numPr>
        <w:autoSpaceDE w:val="0"/>
        <w:autoSpaceDN w:val="0"/>
        <w:adjustRightInd w:val="0"/>
        <w:spacing w:before="120" w:after="120" w:line="360" w:lineRule="auto"/>
        <w:contextualSpacing w:val="0"/>
        <w:jc w:val="both"/>
        <w:rPr>
          <w:rFonts w:ascii="Times New Roman" w:hAnsi="Times New Roman" w:cs="Times New Roman"/>
          <w:b/>
          <w:sz w:val="24"/>
          <w:szCs w:val="24"/>
        </w:rPr>
      </w:pPr>
      <w:r w:rsidRPr="003E5065">
        <w:rPr>
          <w:rFonts w:ascii="Times New Roman" w:hAnsi="Times New Roman" w:cs="Times New Roman"/>
          <w:sz w:val="24"/>
          <w:szCs w:val="24"/>
        </w:rPr>
        <w:lastRenderedPageBreak/>
        <w:t xml:space="preserve">Estudar os sistemas de gerenciamento de base de dados. </w:t>
      </w:r>
      <w:r w:rsidRPr="003E5065">
        <w:rPr>
          <w:rFonts w:ascii="Times New Roman" w:hAnsi="Times New Roman" w:cs="Times New Roman"/>
          <w:b/>
          <w:sz w:val="24"/>
          <w:szCs w:val="24"/>
        </w:rPr>
        <w:t xml:space="preserve"> </w:t>
      </w:r>
    </w:p>
    <w:p w:rsidR="00A03D3E" w:rsidRPr="003E5065" w:rsidRDefault="00A03D3E" w:rsidP="00066E28">
      <w:pPr>
        <w:pStyle w:val="PargrafodaLista"/>
        <w:numPr>
          <w:ilvl w:val="0"/>
          <w:numId w:val="11"/>
        </w:numPr>
        <w:autoSpaceDE w:val="0"/>
        <w:autoSpaceDN w:val="0"/>
        <w:adjustRightInd w:val="0"/>
        <w:spacing w:before="120" w:after="120" w:line="360" w:lineRule="auto"/>
        <w:contextualSpacing w:val="0"/>
        <w:jc w:val="both"/>
        <w:rPr>
          <w:rFonts w:ascii="Times New Roman" w:hAnsi="Times New Roman" w:cs="Times New Roman"/>
          <w:b/>
          <w:sz w:val="24"/>
          <w:szCs w:val="24"/>
        </w:rPr>
      </w:pPr>
      <w:r w:rsidRPr="003E5065">
        <w:rPr>
          <w:rFonts w:ascii="Times New Roman" w:hAnsi="Times New Roman" w:cs="Times New Roman"/>
          <w:sz w:val="24"/>
          <w:szCs w:val="24"/>
        </w:rPr>
        <w:t>Estudar a plataforma AspNet.</w:t>
      </w:r>
    </w:p>
    <w:p w:rsidR="00466D17" w:rsidRPr="003E5065" w:rsidRDefault="00466D17" w:rsidP="00066E28">
      <w:pPr>
        <w:pStyle w:val="PargrafodaLista"/>
        <w:numPr>
          <w:ilvl w:val="0"/>
          <w:numId w:val="11"/>
        </w:numPr>
        <w:autoSpaceDE w:val="0"/>
        <w:autoSpaceDN w:val="0"/>
        <w:adjustRightInd w:val="0"/>
        <w:spacing w:before="120" w:after="120" w:line="360" w:lineRule="auto"/>
        <w:contextualSpacing w:val="0"/>
        <w:jc w:val="both"/>
        <w:rPr>
          <w:rFonts w:ascii="Times New Roman" w:hAnsi="Times New Roman" w:cs="Times New Roman"/>
          <w:sz w:val="24"/>
          <w:szCs w:val="24"/>
        </w:rPr>
      </w:pPr>
      <w:r w:rsidRPr="003E5065">
        <w:rPr>
          <w:rFonts w:ascii="Times New Roman" w:hAnsi="Times New Roman" w:cs="Times New Roman"/>
          <w:sz w:val="24"/>
          <w:szCs w:val="24"/>
        </w:rPr>
        <w:t>Fazer o estudo dos conceitos de modelagem de sistema e de engenharia de software;</w:t>
      </w:r>
    </w:p>
    <w:p w:rsidR="002D5535" w:rsidRPr="00AE72FD" w:rsidRDefault="00A03D3E" w:rsidP="00066E28">
      <w:pPr>
        <w:pStyle w:val="Cabealho2"/>
        <w:numPr>
          <w:ilvl w:val="1"/>
          <w:numId w:val="15"/>
        </w:numPr>
        <w:rPr>
          <w:rFonts w:ascii="Times New Roman" w:hAnsi="Times New Roman" w:cs="Times New Roman"/>
          <w:b/>
        </w:rPr>
      </w:pPr>
      <w:bookmarkStart w:id="17" w:name="_Toc526105217"/>
      <w:r w:rsidRPr="00AE72FD">
        <w:rPr>
          <w:rFonts w:ascii="Times New Roman" w:hAnsi="Times New Roman" w:cs="Times New Roman"/>
          <w:b/>
        </w:rPr>
        <w:t>Estrutura do trabalho</w:t>
      </w:r>
      <w:bookmarkEnd w:id="17"/>
    </w:p>
    <w:p w:rsidR="00A03D3E" w:rsidRPr="003E5065" w:rsidRDefault="002101CB" w:rsidP="003E5065">
      <w:pPr>
        <w:spacing w:before="120" w:after="120" w:line="360" w:lineRule="auto"/>
        <w:ind w:left="720"/>
        <w:jc w:val="both"/>
        <w:rPr>
          <w:rFonts w:ascii="Times New Roman" w:hAnsi="Times New Roman" w:cs="Times New Roman"/>
          <w:bCs/>
          <w:sz w:val="24"/>
          <w:szCs w:val="24"/>
        </w:rPr>
      </w:pPr>
      <w:r w:rsidRPr="003E5065">
        <w:rPr>
          <w:rFonts w:ascii="Times New Roman" w:hAnsi="Times New Roman" w:cs="Times New Roman"/>
          <w:sz w:val="24"/>
          <w:szCs w:val="24"/>
        </w:rPr>
        <w:t>O trabalho foi organizado em quatro capítulos tal como se segue abaixo:</w:t>
      </w:r>
    </w:p>
    <w:p w:rsidR="002D5535" w:rsidRPr="003E5065" w:rsidRDefault="002D5535" w:rsidP="003E5065">
      <w:pPr>
        <w:spacing w:before="120" w:after="120" w:line="360" w:lineRule="auto"/>
        <w:ind w:firstLine="708"/>
        <w:jc w:val="both"/>
        <w:rPr>
          <w:rFonts w:ascii="Times New Roman" w:hAnsi="Times New Roman" w:cs="Times New Roman"/>
          <w:sz w:val="24"/>
          <w:szCs w:val="24"/>
        </w:rPr>
      </w:pPr>
      <w:r w:rsidRPr="003E5065">
        <w:rPr>
          <w:rFonts w:ascii="Times New Roman" w:hAnsi="Times New Roman" w:cs="Times New Roman"/>
          <w:b/>
          <w:sz w:val="24"/>
          <w:szCs w:val="24"/>
        </w:rPr>
        <w:t>Capítulo 1 – Introdução</w:t>
      </w:r>
      <w:r w:rsidRPr="003E5065">
        <w:rPr>
          <w:rFonts w:ascii="Times New Roman" w:hAnsi="Times New Roman" w:cs="Times New Roman"/>
          <w:sz w:val="24"/>
          <w:szCs w:val="24"/>
        </w:rPr>
        <w:t xml:space="preserve"> - Este capítulo faz menção a aspectos iniciais e necessários para a compreensão do trabalho, t</w:t>
      </w:r>
      <w:r w:rsidR="002101CB" w:rsidRPr="003E5065">
        <w:rPr>
          <w:rFonts w:ascii="Times New Roman" w:hAnsi="Times New Roman" w:cs="Times New Roman"/>
          <w:sz w:val="24"/>
          <w:szCs w:val="24"/>
        </w:rPr>
        <w:t>ais como a definição do problema, objectivos do trabalho, entre outros.</w:t>
      </w:r>
    </w:p>
    <w:p w:rsidR="002D5535" w:rsidRPr="003E5065" w:rsidRDefault="002D5535" w:rsidP="003E5065">
      <w:pPr>
        <w:spacing w:before="120" w:after="120" w:line="360" w:lineRule="auto"/>
        <w:ind w:firstLine="708"/>
        <w:jc w:val="both"/>
        <w:rPr>
          <w:rFonts w:ascii="Times New Roman" w:hAnsi="Times New Roman" w:cs="Times New Roman"/>
          <w:sz w:val="24"/>
          <w:szCs w:val="24"/>
        </w:rPr>
      </w:pPr>
      <w:r w:rsidRPr="003E5065">
        <w:rPr>
          <w:rFonts w:ascii="Times New Roman" w:hAnsi="Times New Roman" w:cs="Times New Roman"/>
          <w:b/>
          <w:sz w:val="24"/>
          <w:szCs w:val="24"/>
        </w:rPr>
        <w:t>Capítulo 2 – Fundamentação Teórica</w:t>
      </w:r>
      <w:r w:rsidRPr="003E5065">
        <w:rPr>
          <w:rFonts w:ascii="Times New Roman" w:hAnsi="Times New Roman" w:cs="Times New Roman"/>
          <w:sz w:val="24"/>
          <w:szCs w:val="24"/>
        </w:rPr>
        <w:t xml:space="preserve"> </w:t>
      </w:r>
      <w:r w:rsidR="00644B34" w:rsidRPr="003E5065">
        <w:rPr>
          <w:rFonts w:ascii="Times New Roman" w:hAnsi="Times New Roman" w:cs="Times New Roman"/>
          <w:sz w:val="24"/>
          <w:szCs w:val="24"/>
        </w:rPr>
        <w:t>–</w:t>
      </w:r>
      <w:r w:rsidRPr="003E5065">
        <w:rPr>
          <w:rFonts w:ascii="Times New Roman" w:hAnsi="Times New Roman" w:cs="Times New Roman"/>
          <w:sz w:val="24"/>
          <w:szCs w:val="24"/>
        </w:rPr>
        <w:t xml:space="preserve"> </w:t>
      </w:r>
      <w:r w:rsidR="00644B34" w:rsidRPr="003E5065">
        <w:rPr>
          <w:rFonts w:ascii="Times New Roman" w:hAnsi="Times New Roman" w:cs="Times New Roman"/>
          <w:color w:val="000000"/>
          <w:sz w:val="24"/>
          <w:szCs w:val="24"/>
        </w:rPr>
        <w:t xml:space="preserve">Neste </w:t>
      </w:r>
      <w:r w:rsidR="00FD34D5" w:rsidRPr="003E5065">
        <w:rPr>
          <w:rFonts w:ascii="Times New Roman" w:hAnsi="Times New Roman" w:cs="Times New Roman"/>
          <w:color w:val="000000"/>
          <w:sz w:val="24"/>
          <w:szCs w:val="24"/>
        </w:rPr>
        <w:t>capítulo</w:t>
      </w:r>
      <w:r w:rsidR="00644B34" w:rsidRPr="003E5065">
        <w:rPr>
          <w:rFonts w:ascii="Times New Roman" w:hAnsi="Times New Roman" w:cs="Times New Roman"/>
          <w:color w:val="000000"/>
          <w:sz w:val="24"/>
          <w:szCs w:val="24"/>
        </w:rPr>
        <w:t xml:space="preserve"> serão </w:t>
      </w:r>
      <w:r w:rsidR="00E35ED3" w:rsidRPr="003E5065">
        <w:rPr>
          <w:rFonts w:ascii="Times New Roman" w:hAnsi="Times New Roman" w:cs="Times New Roman"/>
          <w:color w:val="000000"/>
          <w:sz w:val="24"/>
          <w:szCs w:val="24"/>
        </w:rPr>
        <w:t>abordadas</w:t>
      </w:r>
      <w:r w:rsidR="00644B34" w:rsidRPr="003E5065">
        <w:rPr>
          <w:rFonts w:ascii="Times New Roman" w:hAnsi="Times New Roman" w:cs="Times New Roman"/>
          <w:color w:val="000000"/>
          <w:sz w:val="24"/>
          <w:szCs w:val="24"/>
          <w:lang w:val="pt-BR"/>
        </w:rPr>
        <w:t xml:space="preserve"> as teorias que suportam</w:t>
      </w:r>
      <w:r w:rsidR="006A1E19" w:rsidRPr="003E5065">
        <w:rPr>
          <w:rFonts w:ascii="Times New Roman" w:hAnsi="Times New Roman" w:cs="Times New Roman"/>
          <w:color w:val="000000"/>
          <w:sz w:val="24"/>
          <w:szCs w:val="24"/>
          <w:lang w:val="pt-BR"/>
        </w:rPr>
        <w:t xml:space="preserve"> a investigação</w:t>
      </w:r>
      <w:r w:rsidR="006A1E19" w:rsidRPr="003E5065">
        <w:rPr>
          <w:rFonts w:ascii="Times New Roman" w:hAnsi="Times New Roman" w:cs="Times New Roman"/>
          <w:sz w:val="24"/>
          <w:szCs w:val="24"/>
        </w:rPr>
        <w:t xml:space="preserve"> do nosso trabalho, </w:t>
      </w:r>
      <w:r w:rsidR="00644B34" w:rsidRPr="003E5065">
        <w:rPr>
          <w:rFonts w:ascii="Times New Roman" w:hAnsi="Times New Roman" w:cs="Times New Roman"/>
          <w:sz w:val="24"/>
          <w:szCs w:val="24"/>
        </w:rPr>
        <w:t xml:space="preserve">gestão de vendas, estoque, </w:t>
      </w:r>
      <w:r w:rsidR="006A1E19" w:rsidRPr="003E5065">
        <w:rPr>
          <w:rFonts w:ascii="Times New Roman" w:hAnsi="Times New Roman" w:cs="Times New Roman"/>
          <w:color w:val="000000" w:themeColor="text1"/>
          <w:sz w:val="24"/>
          <w:szCs w:val="24"/>
        </w:rPr>
        <w:t xml:space="preserve">tecnologias </w:t>
      </w:r>
      <w:r w:rsidR="00644B34" w:rsidRPr="003E5065">
        <w:rPr>
          <w:rFonts w:ascii="Times New Roman" w:hAnsi="Times New Roman" w:cs="Times New Roman"/>
          <w:color w:val="000000" w:themeColor="text1"/>
          <w:sz w:val="24"/>
          <w:szCs w:val="24"/>
        </w:rPr>
        <w:t xml:space="preserve">e </w:t>
      </w:r>
      <w:r w:rsidR="00FD34D5" w:rsidRPr="003E5065">
        <w:rPr>
          <w:rFonts w:ascii="Times New Roman" w:hAnsi="Times New Roman" w:cs="Times New Roman"/>
          <w:color w:val="000000" w:themeColor="text1"/>
          <w:sz w:val="24"/>
          <w:szCs w:val="24"/>
        </w:rPr>
        <w:t>tendências</w:t>
      </w:r>
      <w:r w:rsidR="00644B34" w:rsidRPr="003E5065">
        <w:rPr>
          <w:rFonts w:ascii="Times New Roman" w:hAnsi="Times New Roman" w:cs="Times New Roman"/>
          <w:color w:val="000000" w:themeColor="text1"/>
          <w:sz w:val="24"/>
          <w:szCs w:val="24"/>
        </w:rPr>
        <w:t xml:space="preserve"> actuais, </w:t>
      </w:r>
      <w:r w:rsidR="006A1E19" w:rsidRPr="003E5065">
        <w:rPr>
          <w:rFonts w:ascii="Times New Roman" w:hAnsi="Times New Roman" w:cs="Times New Roman"/>
          <w:color w:val="000000" w:themeColor="text1"/>
          <w:sz w:val="24"/>
          <w:szCs w:val="24"/>
        </w:rPr>
        <w:t xml:space="preserve">faz-se uma abordagem de tudo o que </w:t>
      </w:r>
      <w:r w:rsidR="00644B34" w:rsidRPr="003E5065">
        <w:rPr>
          <w:rFonts w:ascii="Times New Roman" w:hAnsi="Times New Roman" w:cs="Times New Roman"/>
          <w:color w:val="000000" w:themeColor="text1"/>
          <w:sz w:val="24"/>
          <w:szCs w:val="24"/>
        </w:rPr>
        <w:t>esta relacionada com os aspectos teóricos</w:t>
      </w:r>
      <w:r w:rsidR="006A1E19" w:rsidRPr="003E5065">
        <w:rPr>
          <w:rFonts w:ascii="Times New Roman" w:hAnsi="Times New Roman" w:cs="Times New Roman"/>
          <w:color w:val="000000" w:themeColor="text1"/>
          <w:sz w:val="24"/>
          <w:szCs w:val="24"/>
        </w:rPr>
        <w:t xml:space="preserve"> como metodologias de desenvolvimento de softwares, as bases de dados, os gestores de bancos de dados e</w:t>
      </w:r>
      <w:r w:rsidR="00644B34" w:rsidRPr="003E5065">
        <w:rPr>
          <w:rFonts w:ascii="Times New Roman" w:hAnsi="Times New Roman" w:cs="Times New Roman"/>
          <w:color w:val="000000" w:themeColor="text1"/>
          <w:sz w:val="24"/>
          <w:szCs w:val="24"/>
        </w:rPr>
        <w:t>xistentes, modelagem de sistemas etc.</w:t>
      </w:r>
    </w:p>
    <w:p w:rsidR="002D5535" w:rsidRPr="003E5065" w:rsidRDefault="002D5535" w:rsidP="003E5065">
      <w:pPr>
        <w:spacing w:before="120" w:after="120" w:line="360" w:lineRule="auto"/>
        <w:ind w:firstLine="708"/>
        <w:jc w:val="both"/>
        <w:rPr>
          <w:rFonts w:ascii="Times New Roman" w:hAnsi="Times New Roman" w:cs="Times New Roman"/>
          <w:sz w:val="24"/>
          <w:szCs w:val="24"/>
        </w:rPr>
      </w:pPr>
      <w:r w:rsidRPr="003E5065">
        <w:rPr>
          <w:rFonts w:ascii="Times New Roman" w:hAnsi="Times New Roman" w:cs="Times New Roman"/>
          <w:b/>
          <w:sz w:val="24"/>
          <w:szCs w:val="24"/>
        </w:rPr>
        <w:t>Capítulo 3 – Metodologia</w:t>
      </w:r>
      <w:r w:rsidRPr="003E5065">
        <w:rPr>
          <w:rFonts w:ascii="Times New Roman" w:hAnsi="Times New Roman" w:cs="Times New Roman"/>
          <w:b/>
          <w:i/>
          <w:sz w:val="24"/>
          <w:szCs w:val="24"/>
        </w:rPr>
        <w:t xml:space="preserve"> -</w:t>
      </w:r>
      <w:r w:rsidRPr="003E5065">
        <w:rPr>
          <w:rFonts w:ascii="Times New Roman" w:hAnsi="Times New Roman" w:cs="Times New Roman"/>
          <w:sz w:val="24"/>
          <w:szCs w:val="24"/>
        </w:rPr>
        <w:t xml:space="preserve"> este apresenta as técnicas, os procedimentos e os métodos de pesquisa usados p</w:t>
      </w:r>
      <w:r w:rsidR="00F67934" w:rsidRPr="003E5065">
        <w:rPr>
          <w:rFonts w:ascii="Times New Roman" w:hAnsi="Times New Roman" w:cs="Times New Roman"/>
          <w:sz w:val="24"/>
          <w:szCs w:val="24"/>
        </w:rPr>
        <w:t xml:space="preserve">ara a elaboração deste projecto, bem como o campo de estudo e requisitos do nosso </w:t>
      </w:r>
      <w:r w:rsidR="00E35ED3" w:rsidRPr="003E5065">
        <w:rPr>
          <w:rFonts w:ascii="Times New Roman" w:hAnsi="Times New Roman" w:cs="Times New Roman"/>
          <w:sz w:val="24"/>
          <w:szCs w:val="24"/>
        </w:rPr>
        <w:t>sistema, assim</w:t>
      </w:r>
      <w:r w:rsidR="00F67934" w:rsidRPr="003E5065">
        <w:rPr>
          <w:rFonts w:ascii="Times New Roman" w:hAnsi="Times New Roman" w:cs="Times New Roman"/>
          <w:sz w:val="24"/>
          <w:szCs w:val="24"/>
        </w:rPr>
        <w:t xml:space="preserve"> como o</w:t>
      </w:r>
      <w:r w:rsidR="00975D57" w:rsidRPr="003E5065">
        <w:rPr>
          <w:rFonts w:ascii="Times New Roman" w:hAnsi="Times New Roman" w:cs="Times New Roman"/>
          <w:sz w:val="24"/>
          <w:szCs w:val="24"/>
        </w:rPr>
        <w:t xml:space="preserve">s </w:t>
      </w:r>
      <w:r w:rsidR="00F67934" w:rsidRPr="003E5065">
        <w:rPr>
          <w:rFonts w:ascii="Times New Roman" w:hAnsi="Times New Roman" w:cs="Times New Roman"/>
          <w:sz w:val="24"/>
          <w:szCs w:val="24"/>
        </w:rPr>
        <w:t>diagramas e tabe</w:t>
      </w:r>
      <w:r w:rsidR="00975D57" w:rsidRPr="003E5065">
        <w:rPr>
          <w:rFonts w:ascii="Times New Roman" w:hAnsi="Times New Roman" w:cs="Times New Roman"/>
          <w:sz w:val="24"/>
          <w:szCs w:val="24"/>
        </w:rPr>
        <w:t xml:space="preserve">las que fazem </w:t>
      </w:r>
      <w:r w:rsidR="00E35ED3" w:rsidRPr="003E5065">
        <w:rPr>
          <w:rFonts w:ascii="Times New Roman" w:hAnsi="Times New Roman" w:cs="Times New Roman"/>
          <w:sz w:val="24"/>
          <w:szCs w:val="24"/>
        </w:rPr>
        <w:t>parte das</w:t>
      </w:r>
      <w:r w:rsidR="00975D57" w:rsidRPr="003E5065">
        <w:rPr>
          <w:rFonts w:ascii="Times New Roman" w:hAnsi="Times New Roman" w:cs="Times New Roman"/>
          <w:sz w:val="24"/>
          <w:szCs w:val="24"/>
        </w:rPr>
        <w:t xml:space="preserve"> </w:t>
      </w:r>
      <w:r w:rsidR="00687AFE" w:rsidRPr="003E5065">
        <w:rPr>
          <w:rFonts w:ascii="Times New Roman" w:hAnsi="Times New Roman" w:cs="Times New Roman"/>
          <w:sz w:val="24"/>
          <w:szCs w:val="24"/>
        </w:rPr>
        <w:t>funcionalidades do</w:t>
      </w:r>
      <w:r w:rsidR="00F67934" w:rsidRPr="003E5065">
        <w:rPr>
          <w:rFonts w:ascii="Times New Roman" w:hAnsi="Times New Roman" w:cs="Times New Roman"/>
          <w:sz w:val="24"/>
          <w:szCs w:val="24"/>
        </w:rPr>
        <w:t xml:space="preserve"> sistema.</w:t>
      </w:r>
    </w:p>
    <w:p w:rsidR="001B0C34" w:rsidRDefault="00F67934" w:rsidP="003E5065">
      <w:pPr>
        <w:spacing w:before="120" w:after="120" w:line="360" w:lineRule="auto"/>
        <w:ind w:firstLine="708"/>
        <w:jc w:val="both"/>
        <w:rPr>
          <w:rFonts w:ascii="Times New Roman" w:hAnsi="Times New Roman" w:cs="Times New Roman"/>
          <w:sz w:val="24"/>
          <w:szCs w:val="24"/>
        </w:rPr>
        <w:sectPr w:rsidR="001B0C34" w:rsidSect="00687AFE">
          <w:pgSz w:w="11906" w:h="16838"/>
          <w:pgMar w:top="1701" w:right="1134" w:bottom="1134" w:left="1701" w:header="1701" w:footer="1134" w:gutter="0"/>
          <w:pgNumType w:start="1"/>
          <w:cols w:space="708"/>
          <w:titlePg/>
          <w:docGrid w:linePitch="360"/>
        </w:sectPr>
      </w:pPr>
      <w:r w:rsidRPr="003E5065">
        <w:rPr>
          <w:rFonts w:ascii="Times New Roman" w:hAnsi="Times New Roman" w:cs="Times New Roman"/>
          <w:sz w:val="24"/>
          <w:szCs w:val="24"/>
        </w:rPr>
        <w:t xml:space="preserve"> </w:t>
      </w:r>
      <w:r w:rsidR="002D5535" w:rsidRPr="003E5065">
        <w:rPr>
          <w:rFonts w:ascii="Times New Roman" w:hAnsi="Times New Roman" w:cs="Times New Roman"/>
          <w:b/>
          <w:sz w:val="24"/>
          <w:szCs w:val="24"/>
        </w:rPr>
        <w:t>Capí</w:t>
      </w:r>
      <w:r w:rsidR="00010AFA" w:rsidRPr="003E5065">
        <w:rPr>
          <w:rFonts w:ascii="Times New Roman" w:hAnsi="Times New Roman" w:cs="Times New Roman"/>
          <w:b/>
          <w:sz w:val="24"/>
          <w:szCs w:val="24"/>
        </w:rPr>
        <w:t>tulo 4 – Resultados</w:t>
      </w:r>
      <w:r w:rsidR="002D5535" w:rsidRPr="003E5065">
        <w:rPr>
          <w:rFonts w:ascii="Times New Roman" w:hAnsi="Times New Roman" w:cs="Times New Roman"/>
          <w:sz w:val="24"/>
          <w:szCs w:val="24"/>
        </w:rPr>
        <w:t xml:space="preserve"> - </w:t>
      </w:r>
      <w:r w:rsidR="00595E8E" w:rsidRPr="003E5065">
        <w:rPr>
          <w:rFonts w:ascii="Times New Roman" w:hAnsi="Times New Roman" w:cs="Times New Roman"/>
          <w:sz w:val="24"/>
          <w:szCs w:val="24"/>
        </w:rPr>
        <w:t xml:space="preserve">aqui faz-se uma abordagem </w:t>
      </w:r>
      <w:r w:rsidR="002D5535" w:rsidRPr="003E5065">
        <w:rPr>
          <w:rFonts w:ascii="Times New Roman" w:hAnsi="Times New Roman" w:cs="Times New Roman"/>
          <w:sz w:val="24"/>
          <w:szCs w:val="24"/>
        </w:rPr>
        <w:t xml:space="preserve">de forma detalhada </w:t>
      </w:r>
      <w:r w:rsidR="00595E8E" w:rsidRPr="003E5065">
        <w:rPr>
          <w:rFonts w:ascii="Times New Roman" w:hAnsi="Times New Roman" w:cs="Times New Roman"/>
          <w:sz w:val="24"/>
          <w:szCs w:val="24"/>
        </w:rPr>
        <w:t xml:space="preserve">como foi construído a nossa aplicação para a </w:t>
      </w:r>
      <w:r w:rsidR="00E35ED3" w:rsidRPr="003E5065">
        <w:rPr>
          <w:rFonts w:ascii="Times New Roman" w:hAnsi="Times New Roman" w:cs="Times New Roman"/>
          <w:sz w:val="24"/>
          <w:szCs w:val="24"/>
        </w:rPr>
        <w:t>auxílio</w:t>
      </w:r>
      <w:r w:rsidR="00595E8E" w:rsidRPr="003E5065">
        <w:rPr>
          <w:rFonts w:ascii="Times New Roman" w:hAnsi="Times New Roman" w:cs="Times New Roman"/>
          <w:sz w:val="24"/>
          <w:szCs w:val="24"/>
        </w:rPr>
        <w:t xml:space="preserve"> a gestão da pastelaria</w:t>
      </w:r>
      <w:r w:rsidR="002D5535" w:rsidRPr="003E5065">
        <w:rPr>
          <w:rFonts w:ascii="Times New Roman" w:hAnsi="Times New Roman" w:cs="Times New Roman"/>
          <w:sz w:val="24"/>
          <w:szCs w:val="24"/>
        </w:rPr>
        <w:t>, apresentando os diagramas, base de dados, o modelo de programação entre outros aspectos</w:t>
      </w:r>
      <w:r w:rsidR="00010AFA" w:rsidRPr="003E5065">
        <w:rPr>
          <w:rFonts w:ascii="Times New Roman" w:hAnsi="Times New Roman" w:cs="Times New Roman"/>
          <w:sz w:val="24"/>
          <w:szCs w:val="24"/>
        </w:rPr>
        <w:t xml:space="preserve"> achados importantes.</w:t>
      </w:r>
      <w:r w:rsidR="002D5535" w:rsidRPr="003E5065">
        <w:rPr>
          <w:rFonts w:ascii="Times New Roman" w:hAnsi="Times New Roman" w:cs="Times New Roman"/>
          <w:sz w:val="24"/>
          <w:szCs w:val="24"/>
        </w:rPr>
        <w:t xml:space="preserve"> </w:t>
      </w:r>
    </w:p>
    <w:p w:rsidR="004E3498" w:rsidRDefault="001B0C34" w:rsidP="00066E28">
      <w:pPr>
        <w:pStyle w:val="Ttulo1"/>
        <w:numPr>
          <w:ilvl w:val="0"/>
          <w:numId w:val="15"/>
        </w:numPr>
        <w:jc w:val="center"/>
        <w:rPr>
          <w:rFonts w:ascii="Times New Roman" w:hAnsi="Times New Roman" w:cs="Times New Roman"/>
          <w:b/>
          <w:sz w:val="28"/>
        </w:rPr>
      </w:pPr>
      <w:bookmarkStart w:id="18" w:name="_Toc505427214"/>
      <w:r w:rsidRPr="001B0C34">
        <w:rPr>
          <w:rFonts w:ascii="Times New Roman" w:hAnsi="Times New Roman" w:cs="Times New Roman"/>
          <w:b/>
          <w:sz w:val="28"/>
        </w:rPr>
        <w:lastRenderedPageBreak/>
        <w:t xml:space="preserve"> </w:t>
      </w:r>
      <w:bookmarkStart w:id="19" w:name="_Toc526105218"/>
      <w:r w:rsidRPr="001B0C34">
        <w:rPr>
          <w:rFonts w:ascii="Times New Roman" w:hAnsi="Times New Roman" w:cs="Times New Roman"/>
          <w:b/>
          <w:sz w:val="28"/>
        </w:rPr>
        <w:t>FUNDAME</w:t>
      </w:r>
      <w:r>
        <w:rPr>
          <w:rFonts w:ascii="Times New Roman" w:hAnsi="Times New Roman" w:cs="Times New Roman"/>
          <w:b/>
          <w:sz w:val="28"/>
        </w:rPr>
        <w:t>NT</w:t>
      </w:r>
      <w:r w:rsidRPr="001B0C34">
        <w:rPr>
          <w:rFonts w:ascii="Times New Roman" w:hAnsi="Times New Roman" w:cs="Times New Roman"/>
          <w:b/>
          <w:sz w:val="28"/>
        </w:rPr>
        <w:t xml:space="preserve">AÇÃO </w:t>
      </w:r>
      <w:bookmarkEnd w:id="18"/>
      <w:r w:rsidRPr="001B0C34">
        <w:rPr>
          <w:rFonts w:ascii="Times New Roman" w:hAnsi="Times New Roman" w:cs="Times New Roman"/>
          <w:b/>
          <w:sz w:val="28"/>
        </w:rPr>
        <w:t>TEÓRICA</w:t>
      </w:r>
      <w:bookmarkEnd w:id="19"/>
    </w:p>
    <w:p w:rsidR="00687AFE" w:rsidRPr="00687AFE" w:rsidRDefault="00687AFE" w:rsidP="00687AFE"/>
    <w:p w:rsidR="009B24E9" w:rsidRPr="00337803" w:rsidRDefault="007A0FD5" w:rsidP="00066E28">
      <w:pPr>
        <w:pStyle w:val="Cabealho2"/>
        <w:numPr>
          <w:ilvl w:val="1"/>
          <w:numId w:val="15"/>
        </w:numPr>
        <w:rPr>
          <w:rFonts w:ascii="Times New Roman" w:hAnsi="Times New Roman" w:cs="Times New Roman"/>
          <w:b/>
        </w:rPr>
      </w:pPr>
      <w:bookmarkStart w:id="20" w:name="_Toc505427215"/>
      <w:r w:rsidRPr="00337803">
        <w:rPr>
          <w:rFonts w:ascii="Times New Roman" w:hAnsi="Times New Roman" w:cs="Times New Roman"/>
          <w:b/>
        </w:rPr>
        <w:t xml:space="preserve"> </w:t>
      </w:r>
      <w:bookmarkStart w:id="21" w:name="_Toc526105219"/>
      <w:r w:rsidR="00EB2EB5" w:rsidRPr="00337803">
        <w:rPr>
          <w:rFonts w:ascii="Times New Roman" w:hAnsi="Times New Roman" w:cs="Times New Roman"/>
          <w:b/>
        </w:rPr>
        <w:t>Gestão e sua historia</w:t>
      </w:r>
      <w:bookmarkEnd w:id="20"/>
      <w:bookmarkEnd w:id="21"/>
    </w:p>
    <w:p w:rsidR="009B24E9" w:rsidRPr="003E5065" w:rsidRDefault="00403AF3" w:rsidP="00687AFE">
      <w:pPr>
        <w:autoSpaceDE w:val="0"/>
        <w:autoSpaceDN w:val="0"/>
        <w:adjustRightInd w:val="0"/>
        <w:spacing w:before="120" w:after="120" w:line="360" w:lineRule="auto"/>
        <w:ind w:firstLine="708"/>
        <w:jc w:val="both"/>
        <w:rPr>
          <w:rFonts w:ascii="Times New Roman" w:hAnsi="Times New Roman" w:cs="Times New Roman"/>
          <w:iCs/>
          <w:sz w:val="24"/>
          <w:szCs w:val="24"/>
          <w:lang w:val="pt-BR"/>
        </w:rPr>
      </w:pPr>
      <w:r w:rsidRPr="003E5065">
        <w:rPr>
          <w:rFonts w:ascii="Times New Roman" w:hAnsi="Times New Roman" w:cs="Times New Roman"/>
          <w:iCs/>
          <w:sz w:val="24"/>
          <w:szCs w:val="24"/>
          <w:lang w:val="pt-BR"/>
        </w:rPr>
        <w:t>Segundo Drucker (1994), g</w:t>
      </w:r>
      <w:r w:rsidR="009B24E9" w:rsidRPr="003E5065">
        <w:rPr>
          <w:rFonts w:ascii="Times New Roman" w:hAnsi="Times New Roman" w:cs="Times New Roman"/>
          <w:iCs/>
          <w:sz w:val="24"/>
          <w:szCs w:val="24"/>
          <w:lang w:val="pt-BR"/>
        </w:rPr>
        <w:t>estão é uma atividade complexa, envolvendo a combinaç</w:t>
      </w:r>
      <w:r w:rsidR="00595E8E" w:rsidRPr="003E5065">
        <w:rPr>
          <w:rFonts w:ascii="Times New Roman" w:hAnsi="Times New Roman" w:cs="Times New Roman"/>
          <w:iCs/>
          <w:sz w:val="24"/>
          <w:szCs w:val="24"/>
          <w:lang w:val="pt-BR"/>
        </w:rPr>
        <w:t xml:space="preserve">ão e a coordenação de recursos </w:t>
      </w:r>
      <w:r w:rsidR="009B24E9" w:rsidRPr="003E5065">
        <w:rPr>
          <w:rFonts w:ascii="Times New Roman" w:hAnsi="Times New Roman" w:cs="Times New Roman"/>
          <w:iCs/>
          <w:sz w:val="24"/>
          <w:szCs w:val="24"/>
          <w:lang w:val="pt-BR"/>
        </w:rPr>
        <w:t>físicos e financeiros, por forma a que se produzam bens ou serviços que sejam simultaneamente procurados e que possam ser oferecidos a um preço que possa ser pago, tornando ao mesmo tempo agradável e aceitável o ambiente de trabalho de todos os envolvidos.</w:t>
      </w:r>
      <w:r w:rsidR="00C82705" w:rsidRPr="003E5065">
        <w:rPr>
          <w:rFonts w:ascii="Times New Roman" w:hAnsi="Times New Roman" w:cs="Times New Roman"/>
          <w:iCs/>
          <w:sz w:val="24"/>
          <w:szCs w:val="24"/>
          <w:lang w:val="pt-BR"/>
        </w:rPr>
        <w:t xml:space="preserve"> </w:t>
      </w:r>
    </w:p>
    <w:p w:rsidR="00117992" w:rsidRPr="003E5065" w:rsidRDefault="00117992" w:rsidP="00687AFE">
      <w:pPr>
        <w:autoSpaceDE w:val="0"/>
        <w:autoSpaceDN w:val="0"/>
        <w:adjustRightInd w:val="0"/>
        <w:spacing w:before="120" w:after="120" w:line="360" w:lineRule="auto"/>
        <w:ind w:firstLine="708"/>
        <w:jc w:val="both"/>
        <w:rPr>
          <w:rFonts w:ascii="Times New Roman" w:eastAsia="Times New Roman" w:hAnsi="Times New Roman" w:cs="Times New Roman"/>
          <w:b/>
          <w:sz w:val="24"/>
          <w:szCs w:val="24"/>
          <w:lang w:eastAsia="pt-PT"/>
        </w:rPr>
      </w:pPr>
      <w:r w:rsidRPr="003E5065">
        <w:rPr>
          <w:rFonts w:ascii="Times New Roman" w:hAnsi="Times New Roman" w:cs="Times New Roman"/>
          <w:iCs/>
          <w:sz w:val="24"/>
          <w:szCs w:val="24"/>
          <w:lang w:val="pt-BR"/>
        </w:rPr>
        <w:t>Para uma melhor compressão daquil</w:t>
      </w:r>
      <w:r w:rsidR="00C30A09" w:rsidRPr="003E5065">
        <w:rPr>
          <w:rFonts w:ascii="Times New Roman" w:hAnsi="Times New Roman" w:cs="Times New Roman"/>
          <w:iCs/>
          <w:sz w:val="24"/>
          <w:szCs w:val="24"/>
          <w:lang w:val="pt-BR"/>
        </w:rPr>
        <w:t>o que era a gestão e a atual gestão, é importante que nos apoiemos a um breve historial do surgimento da gestão.</w:t>
      </w:r>
    </w:p>
    <w:p w:rsidR="009B24E9" w:rsidRPr="003E5065" w:rsidRDefault="008E2EBD" w:rsidP="00DC3763">
      <w:pPr>
        <w:autoSpaceDE w:val="0"/>
        <w:autoSpaceDN w:val="0"/>
        <w:adjustRightInd w:val="0"/>
        <w:spacing w:before="120" w:after="120" w:line="360" w:lineRule="auto"/>
        <w:ind w:firstLine="708"/>
        <w:jc w:val="both"/>
        <w:rPr>
          <w:rFonts w:ascii="Times New Roman" w:hAnsi="Times New Roman" w:cs="Times New Roman"/>
          <w:color w:val="000000"/>
          <w:sz w:val="24"/>
          <w:szCs w:val="24"/>
          <w:lang w:val="pt-BR"/>
        </w:rPr>
      </w:pPr>
      <w:r w:rsidRPr="003E5065">
        <w:rPr>
          <w:rFonts w:ascii="Times New Roman" w:hAnsi="Times New Roman" w:cs="Times New Roman"/>
          <w:color w:val="000000"/>
          <w:sz w:val="24"/>
          <w:szCs w:val="24"/>
          <w:lang w:val="pt-BR"/>
        </w:rPr>
        <w:t>Maximiano</w:t>
      </w:r>
      <w:r w:rsidR="00DC4C05" w:rsidRPr="003E5065">
        <w:rPr>
          <w:rFonts w:ascii="Times New Roman" w:hAnsi="Times New Roman" w:cs="Times New Roman"/>
          <w:color w:val="000000"/>
          <w:sz w:val="24"/>
          <w:szCs w:val="24"/>
          <w:lang w:val="pt-BR"/>
        </w:rPr>
        <w:t xml:space="preserve"> </w:t>
      </w:r>
      <w:r w:rsidRPr="003E5065">
        <w:rPr>
          <w:rFonts w:ascii="Times New Roman" w:hAnsi="Times New Roman" w:cs="Times New Roman"/>
          <w:color w:val="000000"/>
          <w:sz w:val="24"/>
          <w:szCs w:val="24"/>
          <w:lang w:val="pt-BR"/>
        </w:rPr>
        <w:t>(2000</w:t>
      </w:r>
      <w:r w:rsidR="008F5FA3" w:rsidRPr="003E5065">
        <w:rPr>
          <w:rFonts w:ascii="Times New Roman" w:hAnsi="Times New Roman" w:cs="Times New Roman"/>
          <w:color w:val="000000"/>
          <w:sz w:val="24"/>
          <w:szCs w:val="24"/>
          <w:lang w:val="pt-BR"/>
        </w:rPr>
        <w:t>,</w:t>
      </w:r>
      <w:r w:rsidR="00DC4C05" w:rsidRPr="003E5065">
        <w:rPr>
          <w:rFonts w:ascii="Times New Roman" w:hAnsi="Times New Roman" w:cs="Times New Roman"/>
          <w:color w:val="000000"/>
          <w:sz w:val="24"/>
          <w:szCs w:val="24"/>
          <w:lang w:val="pt-BR"/>
        </w:rPr>
        <w:t xml:space="preserve"> </w:t>
      </w:r>
      <w:r w:rsidR="008F5FA3" w:rsidRPr="003E5065">
        <w:rPr>
          <w:rFonts w:ascii="Times New Roman" w:hAnsi="Times New Roman" w:cs="Times New Roman"/>
          <w:color w:val="000000"/>
          <w:sz w:val="24"/>
          <w:szCs w:val="24"/>
          <w:lang w:val="pt-BR"/>
        </w:rPr>
        <w:t>p.</w:t>
      </w:r>
      <w:r w:rsidR="00DC4C05" w:rsidRPr="003E5065">
        <w:rPr>
          <w:rFonts w:ascii="Times New Roman" w:hAnsi="Times New Roman" w:cs="Times New Roman"/>
          <w:color w:val="000000"/>
          <w:sz w:val="24"/>
          <w:szCs w:val="24"/>
          <w:lang w:val="pt-BR"/>
        </w:rPr>
        <w:t xml:space="preserve"> </w:t>
      </w:r>
      <w:r w:rsidR="008F5FA3" w:rsidRPr="003E5065">
        <w:rPr>
          <w:rFonts w:ascii="Times New Roman" w:hAnsi="Times New Roman" w:cs="Times New Roman"/>
          <w:color w:val="000000"/>
          <w:sz w:val="24"/>
          <w:szCs w:val="24"/>
          <w:lang w:val="pt-BR"/>
        </w:rPr>
        <w:t>54</w:t>
      </w:r>
      <w:r w:rsidRPr="003E5065">
        <w:rPr>
          <w:rFonts w:ascii="Times New Roman" w:hAnsi="Times New Roman" w:cs="Times New Roman"/>
          <w:color w:val="000000"/>
          <w:sz w:val="24"/>
          <w:szCs w:val="24"/>
          <w:lang w:val="pt-BR"/>
        </w:rPr>
        <w:t>)</w:t>
      </w:r>
      <w:r w:rsidR="00DC4C05" w:rsidRPr="003E5065">
        <w:rPr>
          <w:rFonts w:ascii="Times New Roman" w:hAnsi="Times New Roman" w:cs="Times New Roman"/>
          <w:color w:val="000000"/>
          <w:sz w:val="24"/>
          <w:szCs w:val="24"/>
          <w:lang w:val="pt-BR"/>
        </w:rPr>
        <w:t xml:space="preserve"> </w:t>
      </w:r>
      <w:r w:rsidR="008F5FA3" w:rsidRPr="003E5065">
        <w:rPr>
          <w:rFonts w:ascii="Times New Roman" w:hAnsi="Times New Roman" w:cs="Times New Roman"/>
          <w:color w:val="000000"/>
          <w:sz w:val="24"/>
          <w:szCs w:val="24"/>
          <w:lang w:val="pt-BR"/>
        </w:rPr>
        <w:t xml:space="preserve">afirma que a </w:t>
      </w:r>
      <w:r w:rsidR="00EC4EA0" w:rsidRPr="003E5065">
        <w:rPr>
          <w:rFonts w:ascii="Times New Roman" w:hAnsi="Times New Roman" w:cs="Times New Roman"/>
          <w:color w:val="000000"/>
          <w:sz w:val="24"/>
          <w:szCs w:val="24"/>
          <w:lang w:val="pt-BR"/>
        </w:rPr>
        <w:t xml:space="preserve"> necessidade de organizar os estabelecimentos nascidos com a revolução industrial, ocorrida na Inglaterra em meados do século XIX, levou profissionais de outras áreas mais antigas, a exemplo da engenharia, a buscar soluções especificas para problemas que não existiam antes. Deste modo, a aplicação de métodos de ciências diversas, para gerir estes empreendimentos, deu </w:t>
      </w:r>
      <w:r w:rsidR="002328A7" w:rsidRPr="003E5065">
        <w:rPr>
          <w:rFonts w:ascii="Times New Roman" w:hAnsi="Times New Roman" w:cs="Times New Roman"/>
          <w:color w:val="000000"/>
          <w:sz w:val="24"/>
          <w:szCs w:val="24"/>
          <w:lang w:val="pt-BR"/>
        </w:rPr>
        <w:t>à origem as noções da Ciência de Gestão.</w:t>
      </w:r>
    </w:p>
    <w:p w:rsidR="002328A7" w:rsidRPr="003E5065" w:rsidRDefault="002328A7" w:rsidP="00DC3763">
      <w:pPr>
        <w:autoSpaceDE w:val="0"/>
        <w:autoSpaceDN w:val="0"/>
        <w:adjustRightInd w:val="0"/>
        <w:spacing w:before="120" w:after="120" w:line="360" w:lineRule="auto"/>
        <w:ind w:firstLine="708"/>
        <w:jc w:val="both"/>
        <w:rPr>
          <w:rFonts w:ascii="Times New Roman" w:hAnsi="Times New Roman" w:cs="Times New Roman"/>
          <w:color w:val="000000"/>
          <w:sz w:val="24"/>
          <w:szCs w:val="24"/>
          <w:lang w:val="pt-BR"/>
        </w:rPr>
      </w:pPr>
      <w:r w:rsidRPr="003E5065">
        <w:rPr>
          <w:rFonts w:ascii="Times New Roman" w:hAnsi="Times New Roman" w:cs="Times New Roman"/>
          <w:color w:val="000000"/>
          <w:sz w:val="24"/>
          <w:szCs w:val="24"/>
          <w:lang w:val="pt-BR"/>
        </w:rPr>
        <w:t>Basicamente, a tarefa da gestão é interpretar os objetivos</w:t>
      </w:r>
      <w:r w:rsidR="00C1153E" w:rsidRPr="003E5065">
        <w:rPr>
          <w:rFonts w:ascii="Times New Roman" w:hAnsi="Times New Roman" w:cs="Times New Roman"/>
          <w:color w:val="000000"/>
          <w:sz w:val="24"/>
          <w:szCs w:val="24"/>
          <w:lang w:val="pt-BR"/>
        </w:rPr>
        <w:t xml:space="preserve"> propostos e transforma-los em a</w:t>
      </w:r>
      <w:r w:rsidRPr="003E5065">
        <w:rPr>
          <w:rFonts w:ascii="Times New Roman" w:hAnsi="Times New Roman" w:cs="Times New Roman"/>
          <w:color w:val="000000"/>
          <w:sz w:val="24"/>
          <w:szCs w:val="24"/>
          <w:lang w:val="pt-BR"/>
        </w:rPr>
        <w:t xml:space="preserve">ções empresariais através do planeamento, organização, direção e controlo de </w:t>
      </w:r>
      <w:r w:rsidR="009F7F25" w:rsidRPr="003E5065">
        <w:rPr>
          <w:rFonts w:ascii="Times New Roman" w:hAnsi="Times New Roman" w:cs="Times New Roman"/>
          <w:color w:val="000000"/>
          <w:sz w:val="24"/>
          <w:szCs w:val="24"/>
          <w:lang w:val="pt-BR"/>
        </w:rPr>
        <w:t>t</w:t>
      </w:r>
      <w:r w:rsidRPr="003E5065">
        <w:rPr>
          <w:rFonts w:ascii="Times New Roman" w:hAnsi="Times New Roman" w:cs="Times New Roman"/>
          <w:color w:val="000000"/>
          <w:sz w:val="24"/>
          <w:szCs w:val="24"/>
          <w:lang w:val="pt-BR"/>
        </w:rPr>
        <w:t>odos os esforços realizados em todas as áreas e em todos os níveis da empresa, a fim de atingir esses mesmos objetivos.</w:t>
      </w:r>
      <w:r w:rsidR="002269D0" w:rsidRPr="003E5065">
        <w:rPr>
          <w:rFonts w:ascii="Times New Roman" w:hAnsi="Times New Roman" w:cs="Times New Roman"/>
          <w:color w:val="000000"/>
          <w:sz w:val="24"/>
          <w:szCs w:val="24"/>
          <w:lang w:val="pt-BR"/>
        </w:rPr>
        <w:t xml:space="preserve">  ISCAP (2014,  p.  1).</w:t>
      </w:r>
    </w:p>
    <w:p w:rsidR="006D139C" w:rsidRPr="003E5065" w:rsidRDefault="00F33A29" w:rsidP="00DC3763">
      <w:pPr>
        <w:autoSpaceDE w:val="0"/>
        <w:autoSpaceDN w:val="0"/>
        <w:adjustRightInd w:val="0"/>
        <w:spacing w:before="120" w:after="120" w:line="360" w:lineRule="auto"/>
        <w:ind w:firstLine="708"/>
        <w:jc w:val="both"/>
        <w:rPr>
          <w:rFonts w:ascii="Times New Roman" w:hAnsi="Times New Roman" w:cs="Times New Roman"/>
          <w:color w:val="000000"/>
          <w:sz w:val="24"/>
          <w:szCs w:val="24"/>
          <w:lang w:val="pt-BR"/>
        </w:rPr>
      </w:pPr>
      <w:r w:rsidRPr="003E5065">
        <w:rPr>
          <w:rFonts w:ascii="Times New Roman" w:hAnsi="Times New Roman" w:cs="Times New Roman"/>
          <w:color w:val="000000"/>
          <w:sz w:val="24"/>
          <w:szCs w:val="24"/>
          <w:lang w:val="pt-BR"/>
        </w:rPr>
        <w:t>Segundo Arantes (2011) d</w:t>
      </w:r>
      <w:r w:rsidR="009C2F55" w:rsidRPr="003E5065">
        <w:rPr>
          <w:rFonts w:ascii="Times New Roman" w:hAnsi="Times New Roman" w:cs="Times New Roman"/>
          <w:color w:val="000000"/>
          <w:sz w:val="24"/>
          <w:szCs w:val="24"/>
          <w:lang w:val="pt-BR"/>
        </w:rPr>
        <w:t xml:space="preserve">esde a revolução industrial ate os dias de hoje, o homem tem tido consideráveis avanço no que diz respeito </w:t>
      </w:r>
      <w:r w:rsidR="00F26689" w:rsidRPr="003E5065">
        <w:rPr>
          <w:rFonts w:ascii="Times New Roman" w:hAnsi="Times New Roman" w:cs="Times New Roman"/>
          <w:color w:val="000000"/>
          <w:sz w:val="24"/>
          <w:szCs w:val="24"/>
          <w:lang w:val="pt-BR"/>
        </w:rPr>
        <w:t>á</w:t>
      </w:r>
      <w:r w:rsidR="009C2F55" w:rsidRPr="003E5065">
        <w:rPr>
          <w:rFonts w:ascii="Times New Roman" w:hAnsi="Times New Roman" w:cs="Times New Roman"/>
          <w:color w:val="000000"/>
          <w:sz w:val="24"/>
          <w:szCs w:val="24"/>
          <w:lang w:val="pt-BR"/>
        </w:rPr>
        <w:t xml:space="preserve"> prod</w:t>
      </w:r>
      <w:r w:rsidR="00F26689" w:rsidRPr="003E5065">
        <w:rPr>
          <w:rFonts w:ascii="Times New Roman" w:hAnsi="Times New Roman" w:cs="Times New Roman"/>
          <w:color w:val="000000"/>
          <w:sz w:val="24"/>
          <w:szCs w:val="24"/>
          <w:lang w:val="pt-BR"/>
        </w:rPr>
        <w:t xml:space="preserve">ução de bens e serviços, gerir </w:t>
      </w:r>
      <w:r w:rsidR="009C2F55" w:rsidRPr="003E5065">
        <w:rPr>
          <w:rFonts w:ascii="Times New Roman" w:hAnsi="Times New Roman" w:cs="Times New Roman"/>
          <w:color w:val="000000"/>
          <w:sz w:val="24"/>
          <w:szCs w:val="24"/>
          <w:lang w:val="pt-BR"/>
        </w:rPr>
        <w:t>tarefas e administrar as organizações</w:t>
      </w:r>
      <w:r w:rsidR="00117992" w:rsidRPr="003E5065">
        <w:rPr>
          <w:rFonts w:ascii="Times New Roman" w:hAnsi="Times New Roman" w:cs="Times New Roman"/>
          <w:color w:val="000000"/>
          <w:sz w:val="24"/>
          <w:szCs w:val="24"/>
          <w:lang w:val="pt-BR"/>
        </w:rPr>
        <w:t>, estes processos ficaram conhecidos como evolução dos modelos de gestão.</w:t>
      </w:r>
    </w:p>
    <w:p w:rsidR="00117992" w:rsidRPr="003E5065" w:rsidRDefault="00117992" w:rsidP="00DC3763">
      <w:pPr>
        <w:autoSpaceDE w:val="0"/>
        <w:autoSpaceDN w:val="0"/>
        <w:adjustRightInd w:val="0"/>
        <w:spacing w:before="120" w:after="120" w:line="360" w:lineRule="auto"/>
        <w:ind w:firstLine="708"/>
        <w:jc w:val="both"/>
        <w:rPr>
          <w:rFonts w:ascii="Times New Roman" w:hAnsi="Times New Roman" w:cs="Times New Roman"/>
          <w:color w:val="000000"/>
          <w:sz w:val="24"/>
          <w:szCs w:val="24"/>
          <w:lang w:val="pt-BR"/>
        </w:rPr>
      </w:pPr>
      <w:r w:rsidRPr="003E5065">
        <w:rPr>
          <w:rFonts w:ascii="Times New Roman" w:hAnsi="Times New Roman" w:cs="Times New Roman"/>
          <w:color w:val="000000"/>
          <w:sz w:val="24"/>
          <w:szCs w:val="24"/>
          <w:lang w:val="pt-BR"/>
        </w:rPr>
        <w:t>Entre estes modelos, vamos destacar o conceito das ondas de transformações, que é marcado pelos momentos históricos da evolução humana, com uma analise e relação dos aspectos políticos, sociais, econômicos, tecnológicos e organizacionais. Este período representa as ideias da revolução industrial, da revolução tecnológica e da gestão da informação.</w:t>
      </w:r>
    </w:p>
    <w:p w:rsidR="003A32D5" w:rsidRPr="003E5065" w:rsidRDefault="00C30A09" w:rsidP="00DC3763">
      <w:pPr>
        <w:autoSpaceDE w:val="0"/>
        <w:autoSpaceDN w:val="0"/>
        <w:adjustRightInd w:val="0"/>
        <w:spacing w:before="120" w:after="120" w:line="360" w:lineRule="auto"/>
        <w:ind w:firstLine="708"/>
        <w:jc w:val="both"/>
        <w:rPr>
          <w:rFonts w:ascii="Times New Roman" w:hAnsi="Times New Roman" w:cs="Times New Roman"/>
          <w:color w:val="000000"/>
          <w:sz w:val="24"/>
          <w:szCs w:val="24"/>
          <w:lang w:val="pt-BR"/>
        </w:rPr>
      </w:pPr>
      <w:r w:rsidRPr="003E5065">
        <w:rPr>
          <w:rFonts w:ascii="Times New Roman" w:hAnsi="Times New Roman" w:cs="Times New Roman"/>
          <w:color w:val="000000"/>
          <w:sz w:val="24"/>
          <w:szCs w:val="24"/>
          <w:lang w:val="pt-BR"/>
        </w:rPr>
        <w:lastRenderedPageBreak/>
        <w:t>Além desta fase, ainda tem a era da produção, era da eficiência, a era da qualidade para o cliente, era da competitividade, era dos empreendimentos e do aprendizado, e é precisamente nesta ultima era que teve seu inicio a partir do ano 2000, que é marcada como a era de desenvolvimento de novos formatos de empresas, novas relações capital trabalho</w:t>
      </w:r>
      <w:r w:rsidR="00B83988" w:rsidRPr="003E5065">
        <w:rPr>
          <w:rFonts w:ascii="Times New Roman" w:hAnsi="Times New Roman" w:cs="Times New Roman"/>
          <w:color w:val="000000"/>
          <w:sz w:val="24"/>
          <w:szCs w:val="24"/>
          <w:lang w:val="pt-BR"/>
        </w:rPr>
        <w:t xml:space="preserve"> que se des</w:t>
      </w:r>
      <w:r w:rsidR="00F33A29" w:rsidRPr="003E5065">
        <w:rPr>
          <w:rFonts w:ascii="Times New Roman" w:hAnsi="Times New Roman" w:cs="Times New Roman"/>
          <w:color w:val="000000"/>
          <w:sz w:val="24"/>
          <w:szCs w:val="24"/>
          <w:lang w:val="pt-BR"/>
        </w:rPr>
        <w:t>envolveram ao longo desses anos.</w:t>
      </w:r>
    </w:p>
    <w:p w:rsidR="009E6A87" w:rsidRPr="00337803" w:rsidRDefault="00D11EF2" w:rsidP="00066E28">
      <w:pPr>
        <w:pStyle w:val="Cabealho2"/>
        <w:numPr>
          <w:ilvl w:val="1"/>
          <w:numId w:val="15"/>
        </w:numPr>
        <w:rPr>
          <w:rFonts w:ascii="Times New Roman" w:hAnsi="Times New Roman" w:cs="Times New Roman"/>
          <w:b/>
        </w:rPr>
      </w:pPr>
      <w:bookmarkStart w:id="22" w:name="_Toc505427216"/>
      <w:r w:rsidRPr="00337803">
        <w:rPr>
          <w:rFonts w:ascii="Times New Roman" w:hAnsi="Times New Roman" w:cs="Times New Roman"/>
          <w:b/>
        </w:rPr>
        <w:t xml:space="preserve"> </w:t>
      </w:r>
      <w:bookmarkStart w:id="23" w:name="_Toc526105220"/>
      <w:r w:rsidR="00EB2EB5" w:rsidRPr="00337803">
        <w:rPr>
          <w:rFonts w:ascii="Times New Roman" w:hAnsi="Times New Roman" w:cs="Times New Roman"/>
          <w:b/>
        </w:rPr>
        <w:t>A gestão na</w:t>
      </w:r>
      <w:r w:rsidR="00DC3763" w:rsidRPr="00337803">
        <w:rPr>
          <w:rFonts w:ascii="Times New Roman" w:hAnsi="Times New Roman" w:cs="Times New Roman"/>
          <w:b/>
        </w:rPr>
        <w:t>s e</w:t>
      </w:r>
      <w:r w:rsidR="00EB2EB5" w:rsidRPr="00337803">
        <w:rPr>
          <w:rFonts w:ascii="Times New Roman" w:hAnsi="Times New Roman" w:cs="Times New Roman"/>
          <w:b/>
        </w:rPr>
        <w:t>mpresas</w:t>
      </w:r>
      <w:bookmarkEnd w:id="22"/>
      <w:bookmarkEnd w:id="23"/>
    </w:p>
    <w:p w:rsidR="006D139C" w:rsidRPr="003E5065" w:rsidRDefault="006D139C" w:rsidP="00DC3763">
      <w:pPr>
        <w:autoSpaceDE w:val="0"/>
        <w:autoSpaceDN w:val="0"/>
        <w:adjustRightInd w:val="0"/>
        <w:spacing w:before="120" w:after="120" w:line="360" w:lineRule="auto"/>
        <w:ind w:firstLine="708"/>
        <w:jc w:val="both"/>
        <w:rPr>
          <w:rFonts w:ascii="Times New Roman" w:hAnsi="Times New Roman" w:cs="Times New Roman"/>
          <w:color w:val="000000"/>
          <w:sz w:val="24"/>
          <w:szCs w:val="24"/>
          <w:lang w:val="pt-BR"/>
        </w:rPr>
      </w:pPr>
      <w:r w:rsidRPr="00687AFE">
        <w:rPr>
          <w:rFonts w:ascii="Times New Roman" w:hAnsi="Times New Roman" w:cs="Times New Roman"/>
          <w:iCs/>
          <w:color w:val="000000"/>
          <w:sz w:val="24"/>
          <w:szCs w:val="24"/>
          <w:lang w:val="pt-BR"/>
        </w:rPr>
        <w:t>A gestão</w:t>
      </w:r>
      <w:r w:rsidRPr="003E5065">
        <w:rPr>
          <w:rFonts w:ascii="Times New Roman" w:hAnsi="Times New Roman" w:cs="Times New Roman"/>
          <w:iCs/>
          <w:color w:val="000000"/>
          <w:sz w:val="24"/>
          <w:szCs w:val="24"/>
          <w:lang w:val="pt-BR"/>
        </w:rPr>
        <w:t>, de acordo com a definição do Houaiss</w:t>
      </w:r>
      <w:r w:rsidR="00C710C3">
        <w:rPr>
          <w:rFonts w:ascii="Times New Roman" w:hAnsi="Times New Roman" w:cs="Times New Roman"/>
          <w:iCs/>
          <w:color w:val="000000"/>
          <w:sz w:val="24"/>
          <w:szCs w:val="24"/>
          <w:lang w:val="pt-BR"/>
        </w:rPr>
        <w:t xml:space="preserve"> (2000)</w:t>
      </w:r>
      <w:r w:rsidRPr="003E5065">
        <w:rPr>
          <w:rFonts w:ascii="Times New Roman" w:hAnsi="Times New Roman" w:cs="Times New Roman"/>
          <w:iCs/>
          <w:color w:val="000000"/>
          <w:sz w:val="24"/>
          <w:szCs w:val="24"/>
          <w:lang w:val="pt-BR"/>
        </w:rPr>
        <w:t xml:space="preserve">, é o conjunto de normas e funções </w:t>
      </w:r>
      <w:r w:rsidR="00B83988" w:rsidRPr="003E5065">
        <w:rPr>
          <w:rFonts w:ascii="Times New Roman" w:hAnsi="Times New Roman" w:cs="Times New Roman"/>
          <w:iCs/>
          <w:color w:val="000000"/>
          <w:sz w:val="24"/>
          <w:szCs w:val="24"/>
          <w:lang w:val="pt-BR"/>
        </w:rPr>
        <w:t>cujo</w:t>
      </w:r>
      <w:r w:rsidRPr="003E5065">
        <w:rPr>
          <w:rFonts w:ascii="Times New Roman" w:hAnsi="Times New Roman" w:cs="Times New Roman"/>
          <w:iCs/>
          <w:color w:val="000000"/>
          <w:sz w:val="24"/>
          <w:szCs w:val="24"/>
          <w:lang w:val="pt-BR"/>
        </w:rPr>
        <w:t xml:space="preserve"> objetivo é disciplinar os elementos de produção e submeter </w:t>
      </w:r>
      <w:r w:rsidR="00AB1502" w:rsidRPr="003E5065">
        <w:rPr>
          <w:rFonts w:ascii="Times New Roman" w:hAnsi="Times New Roman" w:cs="Times New Roman"/>
          <w:iCs/>
          <w:color w:val="000000"/>
          <w:sz w:val="24"/>
          <w:szCs w:val="24"/>
          <w:lang w:val="pt-BR"/>
        </w:rPr>
        <w:t>à</w:t>
      </w:r>
      <w:r w:rsidRPr="003E5065">
        <w:rPr>
          <w:rFonts w:ascii="Times New Roman" w:hAnsi="Times New Roman" w:cs="Times New Roman"/>
          <w:iCs/>
          <w:color w:val="000000"/>
          <w:sz w:val="24"/>
          <w:szCs w:val="24"/>
          <w:lang w:val="pt-BR"/>
        </w:rPr>
        <w:t xml:space="preserve"> produtividade um controle de qualidade, para a obtenção de um resultado eficaz, bem como uma satisfação financeira</w:t>
      </w:r>
      <w:r w:rsidR="00783F80" w:rsidRPr="003E5065">
        <w:rPr>
          <w:rFonts w:ascii="Times New Roman" w:hAnsi="Times New Roman" w:cs="Times New Roman"/>
          <w:iCs/>
          <w:color w:val="000000"/>
          <w:sz w:val="24"/>
          <w:szCs w:val="24"/>
          <w:lang w:val="pt-BR"/>
        </w:rPr>
        <w:t>.</w:t>
      </w:r>
    </w:p>
    <w:p w:rsidR="00106B80" w:rsidRPr="003E5065" w:rsidRDefault="00EB2EB5" w:rsidP="006944F2">
      <w:pPr>
        <w:autoSpaceDE w:val="0"/>
        <w:autoSpaceDN w:val="0"/>
        <w:adjustRightInd w:val="0"/>
        <w:spacing w:before="120" w:after="120" w:line="360" w:lineRule="auto"/>
        <w:ind w:firstLine="708"/>
        <w:jc w:val="both"/>
        <w:rPr>
          <w:rFonts w:ascii="Times New Roman" w:hAnsi="Times New Roman" w:cs="Times New Roman"/>
          <w:color w:val="000000"/>
          <w:sz w:val="24"/>
          <w:szCs w:val="24"/>
          <w:lang w:val="pt-BR"/>
        </w:rPr>
      </w:pPr>
      <w:r w:rsidRPr="003E5065">
        <w:rPr>
          <w:rFonts w:ascii="Times New Roman" w:hAnsi="Times New Roman" w:cs="Times New Roman"/>
          <w:color w:val="000000"/>
          <w:sz w:val="24"/>
          <w:szCs w:val="24"/>
          <w:lang w:val="pt-BR"/>
        </w:rPr>
        <w:t>Segundo Kinlaw</w:t>
      </w:r>
      <w:r w:rsidR="006D139C" w:rsidRPr="003E5065">
        <w:rPr>
          <w:rFonts w:ascii="Times New Roman" w:hAnsi="Times New Roman" w:cs="Times New Roman"/>
          <w:color w:val="000000"/>
          <w:sz w:val="24"/>
          <w:szCs w:val="24"/>
          <w:lang w:val="pt-BR"/>
        </w:rPr>
        <w:t xml:space="preserve"> </w:t>
      </w:r>
      <w:r w:rsidRPr="003E5065">
        <w:rPr>
          <w:rFonts w:ascii="Times New Roman" w:hAnsi="Times New Roman" w:cs="Times New Roman"/>
          <w:color w:val="000000"/>
          <w:sz w:val="24"/>
          <w:szCs w:val="24"/>
          <w:lang w:val="pt-BR"/>
        </w:rPr>
        <w:t>(1998),</w:t>
      </w:r>
      <w:r w:rsidR="006D139C" w:rsidRPr="003E5065">
        <w:rPr>
          <w:rFonts w:ascii="Times New Roman" w:hAnsi="Times New Roman" w:cs="Times New Roman"/>
          <w:color w:val="000000"/>
          <w:sz w:val="24"/>
          <w:szCs w:val="24"/>
          <w:lang w:val="pt-BR"/>
        </w:rPr>
        <w:t xml:space="preserve"> </w:t>
      </w:r>
      <w:r w:rsidRPr="003E5065">
        <w:rPr>
          <w:rFonts w:ascii="Times New Roman" w:hAnsi="Times New Roman" w:cs="Times New Roman"/>
          <w:color w:val="000000"/>
          <w:sz w:val="24"/>
          <w:szCs w:val="24"/>
          <w:lang w:val="pt-BR"/>
        </w:rPr>
        <w:t>a empresa é a força contemporânea mais poderosa de que se dispõe para estabelecer o curso dos eventos da humanidade. Ela transcende as fronteiras e os limites do nacionalismo, exercendo</w:t>
      </w:r>
      <w:r w:rsidR="006D139C" w:rsidRPr="003E5065">
        <w:rPr>
          <w:rFonts w:ascii="Times New Roman" w:hAnsi="Times New Roman" w:cs="Times New Roman"/>
          <w:color w:val="000000"/>
          <w:sz w:val="24"/>
          <w:szCs w:val="24"/>
          <w:lang w:val="pt-BR"/>
        </w:rPr>
        <w:t xml:space="preserve"> influencia predominante nas decisões politicas e sociais.</w:t>
      </w:r>
    </w:p>
    <w:p w:rsidR="00106B80" w:rsidRPr="003E5065" w:rsidRDefault="00B83988" w:rsidP="006944F2">
      <w:pPr>
        <w:autoSpaceDE w:val="0"/>
        <w:autoSpaceDN w:val="0"/>
        <w:adjustRightInd w:val="0"/>
        <w:spacing w:before="120" w:after="120" w:line="360" w:lineRule="auto"/>
        <w:ind w:firstLine="708"/>
        <w:jc w:val="both"/>
        <w:rPr>
          <w:rFonts w:ascii="Times New Roman" w:hAnsi="Times New Roman" w:cs="Times New Roman"/>
          <w:color w:val="000000"/>
          <w:sz w:val="24"/>
          <w:szCs w:val="24"/>
          <w:lang w:val="pt-BR"/>
        </w:rPr>
      </w:pPr>
      <w:r w:rsidRPr="003E5065">
        <w:rPr>
          <w:rFonts w:ascii="Times New Roman" w:hAnsi="Times New Roman" w:cs="Times New Roman"/>
          <w:color w:val="000000"/>
          <w:sz w:val="24"/>
          <w:szCs w:val="24"/>
          <w:lang w:val="pt-BR"/>
        </w:rPr>
        <w:t>Tendo</w:t>
      </w:r>
      <w:r w:rsidR="00EA6AC6" w:rsidRPr="003E5065">
        <w:rPr>
          <w:rFonts w:ascii="Times New Roman" w:hAnsi="Times New Roman" w:cs="Times New Roman"/>
          <w:color w:val="000000"/>
          <w:sz w:val="24"/>
          <w:szCs w:val="24"/>
          <w:lang w:val="pt-BR"/>
        </w:rPr>
        <w:t>, pois</w:t>
      </w:r>
      <w:r w:rsidRPr="003E5065">
        <w:rPr>
          <w:rFonts w:ascii="Times New Roman" w:hAnsi="Times New Roman" w:cs="Times New Roman"/>
          <w:color w:val="000000"/>
          <w:sz w:val="24"/>
          <w:szCs w:val="24"/>
          <w:lang w:val="pt-BR"/>
        </w:rPr>
        <w:t xml:space="preserve"> definido o que é a gestão e tendo em conta o conceito de empresa, vamos fazer uma caracterização sobre a gestão empresaria</w:t>
      </w:r>
      <w:r w:rsidR="00EA6AC6" w:rsidRPr="003E5065">
        <w:rPr>
          <w:rFonts w:ascii="Times New Roman" w:hAnsi="Times New Roman" w:cs="Times New Roman"/>
          <w:color w:val="000000"/>
          <w:sz w:val="24"/>
          <w:szCs w:val="24"/>
          <w:lang w:val="pt-BR"/>
        </w:rPr>
        <w:t>l.</w:t>
      </w:r>
    </w:p>
    <w:p w:rsidR="006C7AA7" w:rsidRPr="003E5065" w:rsidRDefault="007D4562" w:rsidP="00DC3763">
      <w:pPr>
        <w:autoSpaceDE w:val="0"/>
        <w:autoSpaceDN w:val="0"/>
        <w:adjustRightInd w:val="0"/>
        <w:spacing w:before="120" w:after="120" w:line="360" w:lineRule="auto"/>
        <w:ind w:firstLine="708"/>
        <w:jc w:val="both"/>
        <w:rPr>
          <w:rFonts w:ascii="Times New Roman" w:hAnsi="Times New Roman" w:cs="Times New Roman"/>
          <w:color w:val="000000"/>
          <w:sz w:val="24"/>
          <w:szCs w:val="24"/>
          <w:lang w:val="pt-BR"/>
        </w:rPr>
      </w:pPr>
      <w:r w:rsidRPr="003E5065">
        <w:rPr>
          <w:rFonts w:ascii="Times New Roman" w:hAnsi="Times New Roman" w:cs="Times New Roman"/>
          <w:color w:val="000000"/>
          <w:sz w:val="24"/>
          <w:szCs w:val="24"/>
          <w:lang w:val="pt-BR"/>
        </w:rPr>
        <w:t xml:space="preserve">A gestão empresarial é a atividade empresarial que através de diferentes </w:t>
      </w:r>
      <w:r w:rsidR="00317F84" w:rsidRPr="003E5065">
        <w:rPr>
          <w:rFonts w:ascii="Times New Roman" w:hAnsi="Times New Roman" w:cs="Times New Roman"/>
          <w:color w:val="000000"/>
          <w:sz w:val="24"/>
          <w:szCs w:val="24"/>
          <w:lang w:val="pt-BR"/>
        </w:rPr>
        <w:t xml:space="preserve">indivíduos especializados, tais como: diretores institucionais, consultores, produtores, gerentes, entre outros, e de ações buscam melhorar a produtividade e a competitividade de uma empresa ou de um negócio. Porque para que uma determinada gestão seja ideal e, deste modo, alcance bons resultados, ela deve corrigir os problemas que possam </w:t>
      </w:r>
      <w:r w:rsidR="008A7893" w:rsidRPr="003E5065">
        <w:rPr>
          <w:rFonts w:ascii="Times New Roman" w:hAnsi="Times New Roman" w:cs="Times New Roman"/>
          <w:color w:val="000000"/>
          <w:sz w:val="24"/>
          <w:szCs w:val="24"/>
          <w:lang w:val="pt-BR"/>
        </w:rPr>
        <w:t>afetar</w:t>
      </w:r>
      <w:r w:rsidR="00317F84" w:rsidRPr="003E5065">
        <w:rPr>
          <w:rFonts w:ascii="Times New Roman" w:hAnsi="Times New Roman" w:cs="Times New Roman"/>
          <w:color w:val="000000"/>
          <w:sz w:val="24"/>
          <w:szCs w:val="24"/>
          <w:lang w:val="pt-BR"/>
        </w:rPr>
        <w:t xml:space="preserve"> diretamente </w:t>
      </w:r>
      <w:r w:rsidR="008A7893" w:rsidRPr="003E5065">
        <w:rPr>
          <w:rFonts w:ascii="Times New Roman" w:hAnsi="Times New Roman" w:cs="Times New Roman"/>
          <w:color w:val="000000"/>
          <w:sz w:val="24"/>
          <w:szCs w:val="24"/>
          <w:lang w:val="pt-BR"/>
        </w:rPr>
        <w:t>o sucesso da empresa, procurar ajuda de especialistas para identificar estes problemas e buscar novas soluções e estratégias, bem como seguir o crescimento tecnológico e as exigências do mercado</w:t>
      </w:r>
      <w:r w:rsidR="00B46B05" w:rsidRPr="003E5065">
        <w:rPr>
          <w:rFonts w:ascii="Times New Roman" w:hAnsi="Times New Roman" w:cs="Times New Roman"/>
          <w:color w:val="000000"/>
          <w:sz w:val="24"/>
          <w:szCs w:val="24"/>
          <w:lang w:val="pt-BR"/>
        </w:rPr>
        <w:t>.</w:t>
      </w:r>
      <w:r w:rsidR="00142EF1" w:rsidRPr="003E5065">
        <w:rPr>
          <w:rFonts w:ascii="Times New Roman" w:hAnsi="Times New Roman" w:cs="Times New Roman"/>
          <w:color w:val="000000"/>
          <w:sz w:val="24"/>
          <w:szCs w:val="24"/>
          <w:lang w:val="pt-BR"/>
        </w:rPr>
        <w:t xml:space="preserve"> </w:t>
      </w:r>
    </w:p>
    <w:p w:rsidR="0090229B" w:rsidRPr="003E5065" w:rsidRDefault="00106B80" w:rsidP="00DC3763">
      <w:pPr>
        <w:autoSpaceDE w:val="0"/>
        <w:autoSpaceDN w:val="0"/>
        <w:adjustRightInd w:val="0"/>
        <w:spacing w:before="120" w:after="120" w:line="360" w:lineRule="auto"/>
        <w:ind w:firstLine="708"/>
        <w:jc w:val="both"/>
        <w:rPr>
          <w:rFonts w:ascii="Times New Roman" w:hAnsi="Times New Roman" w:cs="Times New Roman"/>
          <w:color w:val="000000"/>
          <w:sz w:val="24"/>
          <w:szCs w:val="24"/>
          <w:lang w:val="pt-BR"/>
        </w:rPr>
      </w:pPr>
      <w:r w:rsidRPr="003E5065">
        <w:rPr>
          <w:rFonts w:ascii="Times New Roman" w:hAnsi="Times New Roman" w:cs="Times New Roman"/>
          <w:color w:val="000000"/>
          <w:sz w:val="24"/>
          <w:szCs w:val="24"/>
          <w:lang w:val="pt-BR"/>
        </w:rPr>
        <w:t>A gestão de empresa está diretamente ligada ao gerenciamento e administração, que consistem em determinar quais são todos os sectores da organização e posteriormente desenvolver métodos para controlá-los, tendo como objetivo d</w:t>
      </w:r>
      <w:r w:rsidR="00783F80" w:rsidRPr="003E5065">
        <w:rPr>
          <w:rFonts w:ascii="Times New Roman" w:hAnsi="Times New Roman" w:cs="Times New Roman"/>
          <w:color w:val="000000"/>
          <w:sz w:val="24"/>
          <w:szCs w:val="24"/>
          <w:lang w:val="pt-BR"/>
        </w:rPr>
        <w:t>esenvolver as suas atividades de</w:t>
      </w:r>
      <w:r w:rsidRPr="003E5065">
        <w:rPr>
          <w:rFonts w:ascii="Times New Roman" w:hAnsi="Times New Roman" w:cs="Times New Roman"/>
          <w:color w:val="000000"/>
          <w:sz w:val="24"/>
          <w:szCs w:val="24"/>
          <w:lang w:val="pt-BR"/>
        </w:rPr>
        <w:t xml:space="preserve"> forma correta, impedindo erros e assim possibilita chegar com maior facilidade aos resultados positivos.</w:t>
      </w:r>
    </w:p>
    <w:p w:rsidR="006C7AA7" w:rsidRPr="003E5065" w:rsidRDefault="0090229B" w:rsidP="00DC3763">
      <w:pPr>
        <w:autoSpaceDE w:val="0"/>
        <w:autoSpaceDN w:val="0"/>
        <w:adjustRightInd w:val="0"/>
        <w:spacing w:before="120" w:after="120" w:line="360" w:lineRule="auto"/>
        <w:ind w:firstLine="708"/>
        <w:jc w:val="both"/>
        <w:rPr>
          <w:rFonts w:ascii="Times New Roman" w:hAnsi="Times New Roman" w:cs="Times New Roman"/>
          <w:color w:val="000000"/>
          <w:sz w:val="24"/>
          <w:szCs w:val="24"/>
          <w:lang w:val="pt-BR"/>
        </w:rPr>
      </w:pPr>
      <w:r w:rsidRPr="003E5065">
        <w:rPr>
          <w:rFonts w:ascii="Times New Roman" w:hAnsi="Times New Roman" w:cs="Times New Roman"/>
          <w:iCs/>
          <w:sz w:val="24"/>
          <w:szCs w:val="24"/>
          <w:lang w:val="pt-BR"/>
        </w:rPr>
        <w:t xml:space="preserve">Quando bem definida e </w:t>
      </w:r>
      <w:r w:rsidR="00106B80" w:rsidRPr="003E5065">
        <w:rPr>
          <w:rFonts w:ascii="Times New Roman" w:hAnsi="Times New Roman" w:cs="Times New Roman"/>
          <w:iCs/>
          <w:sz w:val="24"/>
          <w:szCs w:val="24"/>
          <w:lang w:val="pt-BR"/>
        </w:rPr>
        <w:t>executada,</w:t>
      </w:r>
      <w:r w:rsidRPr="003E5065">
        <w:rPr>
          <w:rFonts w:ascii="Times New Roman" w:hAnsi="Times New Roman" w:cs="Times New Roman"/>
          <w:iCs/>
          <w:sz w:val="24"/>
          <w:szCs w:val="24"/>
          <w:lang w:val="pt-BR"/>
        </w:rPr>
        <w:t xml:space="preserve"> a gestão empresarial desempenha um papel de extrema importância nas empresas, garantindo que processos sejam devidamente definidos para manter a </w:t>
      </w:r>
      <w:r w:rsidR="003E64BD" w:rsidRPr="003E5065">
        <w:rPr>
          <w:rFonts w:ascii="Times New Roman" w:hAnsi="Times New Roman" w:cs="Times New Roman"/>
          <w:iCs/>
          <w:sz w:val="24"/>
          <w:szCs w:val="24"/>
          <w:lang w:val="pt-BR"/>
        </w:rPr>
        <w:t>rotina bem organizada, identificar possíveis ameaças e oportu</w:t>
      </w:r>
      <w:r w:rsidR="00783F80" w:rsidRPr="003E5065">
        <w:rPr>
          <w:rFonts w:ascii="Times New Roman" w:hAnsi="Times New Roman" w:cs="Times New Roman"/>
          <w:iCs/>
          <w:sz w:val="24"/>
          <w:szCs w:val="24"/>
          <w:lang w:val="pt-BR"/>
        </w:rPr>
        <w:t xml:space="preserve">nidades, buscar </w:t>
      </w:r>
      <w:r w:rsidR="00783F80" w:rsidRPr="003E5065">
        <w:rPr>
          <w:rFonts w:ascii="Times New Roman" w:hAnsi="Times New Roman" w:cs="Times New Roman"/>
          <w:iCs/>
          <w:sz w:val="24"/>
          <w:szCs w:val="24"/>
          <w:lang w:val="pt-BR"/>
        </w:rPr>
        <w:lastRenderedPageBreak/>
        <w:t xml:space="preserve">diferencias de </w:t>
      </w:r>
      <w:r w:rsidR="003E64BD" w:rsidRPr="003E5065">
        <w:rPr>
          <w:rFonts w:ascii="Times New Roman" w:hAnsi="Times New Roman" w:cs="Times New Roman"/>
          <w:iCs/>
          <w:sz w:val="24"/>
          <w:szCs w:val="24"/>
          <w:lang w:val="pt-BR"/>
        </w:rPr>
        <w:t>atuação mercadológica, estabelecer metas, investimentos e, claro uma melhor liderança, que é o que todas a</w:t>
      </w:r>
      <w:r w:rsidR="00783F80" w:rsidRPr="003E5065">
        <w:rPr>
          <w:rFonts w:ascii="Times New Roman" w:hAnsi="Times New Roman" w:cs="Times New Roman"/>
          <w:iCs/>
          <w:sz w:val="24"/>
          <w:szCs w:val="24"/>
          <w:lang w:val="pt-BR"/>
        </w:rPr>
        <w:t>s</w:t>
      </w:r>
      <w:r w:rsidR="003E64BD" w:rsidRPr="003E5065">
        <w:rPr>
          <w:rFonts w:ascii="Times New Roman" w:hAnsi="Times New Roman" w:cs="Times New Roman"/>
          <w:iCs/>
          <w:sz w:val="24"/>
          <w:szCs w:val="24"/>
          <w:lang w:val="pt-BR"/>
        </w:rPr>
        <w:t xml:space="preserve"> empresas desejam.</w:t>
      </w:r>
      <w:r w:rsidR="00106B80" w:rsidRPr="003E5065">
        <w:rPr>
          <w:rFonts w:ascii="Times New Roman" w:hAnsi="Times New Roman" w:cs="Times New Roman"/>
          <w:iCs/>
          <w:sz w:val="24"/>
          <w:szCs w:val="24"/>
          <w:lang w:val="pt-BR"/>
        </w:rPr>
        <w:t xml:space="preserve"> Neste cenário, a gestão empresarial também tem o papel de definir os rumos do negócio com base na análise dos dados e das informações geradas.</w:t>
      </w:r>
      <w:r w:rsidR="00C82705" w:rsidRPr="003E5065">
        <w:rPr>
          <w:rFonts w:ascii="Times New Roman" w:hAnsi="Times New Roman" w:cs="Times New Roman"/>
          <w:iCs/>
          <w:sz w:val="24"/>
          <w:szCs w:val="24"/>
          <w:lang w:val="pt-BR"/>
        </w:rPr>
        <w:t xml:space="preserve"> </w:t>
      </w:r>
      <w:r w:rsidR="00C223F5" w:rsidRPr="003E5065">
        <w:rPr>
          <w:rFonts w:ascii="Times New Roman" w:hAnsi="Times New Roman" w:cs="Times New Roman"/>
          <w:color w:val="000000"/>
          <w:sz w:val="24"/>
          <w:szCs w:val="24"/>
          <w:lang w:val="pt-BR"/>
        </w:rPr>
        <w:t>QueConceito(2017).</w:t>
      </w:r>
    </w:p>
    <w:p w:rsidR="00337803" w:rsidRDefault="00337803" w:rsidP="00066E28">
      <w:pPr>
        <w:pStyle w:val="Cabealho3"/>
        <w:numPr>
          <w:ilvl w:val="2"/>
          <w:numId w:val="17"/>
        </w:numPr>
        <w:rPr>
          <w:rFonts w:ascii="Times New Roman" w:hAnsi="Times New Roman" w:cs="Times New Roman"/>
          <w:sz w:val="24"/>
        </w:rPr>
      </w:pPr>
      <w:bookmarkStart w:id="24" w:name="_Toc526105221"/>
      <w:r>
        <w:rPr>
          <w:rFonts w:ascii="Times New Roman" w:hAnsi="Times New Roman" w:cs="Times New Roman"/>
          <w:sz w:val="24"/>
        </w:rPr>
        <w:t>F</w:t>
      </w:r>
      <w:r w:rsidR="00B46B05" w:rsidRPr="00337803">
        <w:rPr>
          <w:rFonts w:ascii="Times New Roman" w:hAnsi="Times New Roman" w:cs="Times New Roman"/>
          <w:sz w:val="24"/>
        </w:rPr>
        <w:t xml:space="preserve">unções fundamentais </w:t>
      </w:r>
      <w:r>
        <w:rPr>
          <w:rFonts w:ascii="Times New Roman" w:hAnsi="Times New Roman" w:cs="Times New Roman"/>
          <w:sz w:val="24"/>
        </w:rPr>
        <w:t>da Administração de Empresas</w:t>
      </w:r>
      <w:bookmarkEnd w:id="24"/>
    </w:p>
    <w:p w:rsidR="00337803" w:rsidRDefault="00337803" w:rsidP="00337803">
      <w:pPr>
        <w:autoSpaceDE w:val="0"/>
        <w:autoSpaceDN w:val="0"/>
        <w:adjustRightInd w:val="0"/>
        <w:spacing w:before="120" w:after="120" w:line="360" w:lineRule="auto"/>
        <w:jc w:val="both"/>
        <w:rPr>
          <w:rFonts w:ascii="Times New Roman" w:hAnsi="Times New Roman" w:cs="Times New Roman"/>
          <w:color w:val="000000"/>
          <w:sz w:val="24"/>
          <w:szCs w:val="24"/>
          <w:lang w:val="pt-BR"/>
        </w:rPr>
      </w:pPr>
    </w:p>
    <w:p w:rsidR="00B46B05" w:rsidRPr="00337803" w:rsidRDefault="00337803" w:rsidP="00006893">
      <w:pPr>
        <w:autoSpaceDE w:val="0"/>
        <w:autoSpaceDN w:val="0"/>
        <w:adjustRightInd w:val="0"/>
        <w:spacing w:before="120" w:after="120" w:line="360" w:lineRule="auto"/>
        <w:ind w:firstLine="360"/>
        <w:jc w:val="both"/>
        <w:rPr>
          <w:rFonts w:ascii="Times New Roman" w:hAnsi="Times New Roman" w:cs="Times New Roman"/>
          <w:color w:val="000000"/>
          <w:sz w:val="24"/>
          <w:szCs w:val="24"/>
          <w:lang w:val="pt-BR"/>
        </w:rPr>
      </w:pPr>
      <w:r w:rsidRPr="00337803">
        <w:rPr>
          <w:rFonts w:ascii="Times New Roman" w:hAnsi="Times New Roman" w:cs="Times New Roman"/>
          <w:color w:val="000000"/>
          <w:sz w:val="24"/>
          <w:szCs w:val="24"/>
          <w:lang w:val="pt-BR"/>
        </w:rPr>
        <w:t xml:space="preserve">As funções fundamentais </w:t>
      </w:r>
      <w:r w:rsidR="00B46B05" w:rsidRPr="00337803">
        <w:rPr>
          <w:rFonts w:ascii="Times New Roman" w:hAnsi="Times New Roman" w:cs="Times New Roman"/>
          <w:color w:val="000000"/>
          <w:sz w:val="24"/>
          <w:szCs w:val="24"/>
          <w:lang w:val="pt-BR"/>
        </w:rPr>
        <w:t xml:space="preserve">que a administração da empresa deve cumprir para conseguir uma gestão eficiente que produza bons </w:t>
      </w:r>
      <w:r w:rsidR="001D7C51" w:rsidRPr="00337803">
        <w:rPr>
          <w:rFonts w:ascii="Times New Roman" w:hAnsi="Times New Roman" w:cs="Times New Roman"/>
          <w:color w:val="000000"/>
          <w:sz w:val="24"/>
          <w:szCs w:val="24"/>
          <w:lang w:val="pt-BR"/>
        </w:rPr>
        <w:t>resultados</w:t>
      </w:r>
      <w:r w:rsidRPr="00337803">
        <w:rPr>
          <w:rFonts w:ascii="Times New Roman" w:hAnsi="Times New Roman" w:cs="Times New Roman"/>
          <w:color w:val="000000"/>
          <w:sz w:val="24"/>
          <w:szCs w:val="24"/>
          <w:lang w:val="pt-BR"/>
        </w:rPr>
        <w:t xml:space="preserve"> são</w:t>
      </w:r>
      <w:r w:rsidR="001D7C51" w:rsidRPr="00337803">
        <w:rPr>
          <w:rFonts w:ascii="Times New Roman" w:hAnsi="Times New Roman" w:cs="Times New Roman"/>
          <w:color w:val="000000"/>
          <w:sz w:val="24"/>
          <w:szCs w:val="24"/>
          <w:lang w:val="pt-BR"/>
        </w:rPr>
        <w:t>:</w:t>
      </w:r>
    </w:p>
    <w:p w:rsidR="001D7C51" w:rsidRPr="00337803" w:rsidRDefault="001D7C51" w:rsidP="00066E28">
      <w:pPr>
        <w:pStyle w:val="PargrafodaLista"/>
        <w:numPr>
          <w:ilvl w:val="0"/>
          <w:numId w:val="18"/>
        </w:numPr>
        <w:autoSpaceDE w:val="0"/>
        <w:autoSpaceDN w:val="0"/>
        <w:adjustRightInd w:val="0"/>
        <w:spacing w:before="120" w:after="120" w:line="360" w:lineRule="auto"/>
        <w:jc w:val="both"/>
        <w:rPr>
          <w:rFonts w:ascii="Times New Roman" w:hAnsi="Times New Roman" w:cs="Times New Roman"/>
          <w:color w:val="000000"/>
          <w:sz w:val="24"/>
          <w:szCs w:val="24"/>
          <w:lang w:val="pt-BR"/>
        </w:rPr>
      </w:pPr>
      <w:r w:rsidRPr="00337803">
        <w:rPr>
          <w:rFonts w:ascii="Times New Roman" w:hAnsi="Times New Roman" w:cs="Times New Roman"/>
          <w:color w:val="000000"/>
          <w:sz w:val="24"/>
          <w:szCs w:val="24"/>
          <w:lang w:val="pt-BR"/>
        </w:rPr>
        <w:t>O Planejamento, a partir do qual os recursos são combinados de modo a produzir novos projetos que possam ser rentáveis para a empresa.</w:t>
      </w:r>
    </w:p>
    <w:p w:rsidR="001D7C51" w:rsidRPr="003E5065" w:rsidRDefault="001D7C51" w:rsidP="00066E28">
      <w:pPr>
        <w:pStyle w:val="PargrafodaLista"/>
        <w:numPr>
          <w:ilvl w:val="0"/>
          <w:numId w:val="2"/>
        </w:numPr>
        <w:autoSpaceDE w:val="0"/>
        <w:autoSpaceDN w:val="0"/>
        <w:adjustRightInd w:val="0"/>
        <w:spacing w:before="120" w:after="120" w:line="360" w:lineRule="auto"/>
        <w:contextualSpacing w:val="0"/>
        <w:jc w:val="both"/>
        <w:rPr>
          <w:rFonts w:ascii="Times New Roman" w:hAnsi="Times New Roman" w:cs="Times New Roman"/>
          <w:color w:val="000000"/>
          <w:sz w:val="24"/>
          <w:szCs w:val="24"/>
          <w:lang w:val="pt-BR"/>
        </w:rPr>
      </w:pPr>
      <w:r w:rsidRPr="003E5065">
        <w:rPr>
          <w:rFonts w:ascii="Times New Roman" w:hAnsi="Times New Roman" w:cs="Times New Roman"/>
          <w:color w:val="000000"/>
          <w:sz w:val="24"/>
          <w:szCs w:val="24"/>
          <w:lang w:val="pt-BR"/>
        </w:rPr>
        <w:t xml:space="preserve">A Organização, que é vital no </w:t>
      </w:r>
      <w:r w:rsidR="00A33725" w:rsidRPr="003E5065">
        <w:rPr>
          <w:rFonts w:ascii="Times New Roman" w:hAnsi="Times New Roman" w:cs="Times New Roman"/>
          <w:color w:val="000000"/>
          <w:sz w:val="24"/>
          <w:szCs w:val="24"/>
          <w:lang w:val="pt-BR"/>
        </w:rPr>
        <w:t>momento de</w:t>
      </w:r>
      <w:r w:rsidRPr="003E5065">
        <w:rPr>
          <w:rFonts w:ascii="Times New Roman" w:hAnsi="Times New Roman" w:cs="Times New Roman"/>
          <w:color w:val="000000"/>
          <w:sz w:val="24"/>
          <w:szCs w:val="24"/>
          <w:lang w:val="pt-BR"/>
        </w:rPr>
        <w:t xml:space="preserve"> agrupar todos os recursos que conta a empresa para assim ter uma melhor ideia, promover que trabalhem em conjunto e online para obter um melhor aproveitamento e então esperar somente por bons resultados.</w:t>
      </w:r>
    </w:p>
    <w:p w:rsidR="00106B80" w:rsidRPr="003E5065" w:rsidRDefault="00A33725" w:rsidP="00066E28">
      <w:pPr>
        <w:pStyle w:val="PargrafodaLista"/>
        <w:numPr>
          <w:ilvl w:val="0"/>
          <w:numId w:val="2"/>
        </w:numPr>
        <w:autoSpaceDE w:val="0"/>
        <w:autoSpaceDN w:val="0"/>
        <w:adjustRightInd w:val="0"/>
        <w:spacing w:before="120" w:after="120" w:line="360" w:lineRule="auto"/>
        <w:contextualSpacing w:val="0"/>
        <w:jc w:val="both"/>
        <w:rPr>
          <w:rFonts w:ascii="Times New Roman" w:hAnsi="Times New Roman" w:cs="Times New Roman"/>
          <w:color w:val="000000"/>
          <w:sz w:val="24"/>
          <w:szCs w:val="24"/>
          <w:lang w:val="pt-BR"/>
        </w:rPr>
      </w:pPr>
      <w:r w:rsidRPr="003E5065">
        <w:rPr>
          <w:rFonts w:ascii="Times New Roman" w:hAnsi="Times New Roman" w:cs="Times New Roman"/>
          <w:color w:val="000000"/>
          <w:sz w:val="24"/>
          <w:szCs w:val="24"/>
          <w:lang w:val="pt-BR"/>
        </w:rPr>
        <w:t>A Comunicação, com um bom nível de comunicação entre todos os níveis de gestão, desde o nível institucional, intermediário e o operacional, é essencial quando se deseja um bom ambiente de trabalho e aumentar a eficiência</w:t>
      </w:r>
      <w:r w:rsidR="0090229B" w:rsidRPr="003E5065">
        <w:rPr>
          <w:rFonts w:ascii="Times New Roman" w:hAnsi="Times New Roman" w:cs="Times New Roman"/>
          <w:color w:val="000000"/>
          <w:sz w:val="24"/>
          <w:szCs w:val="24"/>
          <w:lang w:val="pt-BR"/>
        </w:rPr>
        <w:t>.</w:t>
      </w:r>
    </w:p>
    <w:p w:rsidR="00A573AC" w:rsidRPr="003E5065" w:rsidRDefault="00106B80" w:rsidP="00066E28">
      <w:pPr>
        <w:pStyle w:val="PargrafodaLista"/>
        <w:numPr>
          <w:ilvl w:val="0"/>
          <w:numId w:val="1"/>
        </w:numPr>
        <w:autoSpaceDE w:val="0"/>
        <w:autoSpaceDN w:val="0"/>
        <w:adjustRightInd w:val="0"/>
        <w:spacing w:before="120" w:after="120" w:line="360" w:lineRule="auto"/>
        <w:contextualSpacing w:val="0"/>
        <w:jc w:val="both"/>
        <w:rPr>
          <w:rFonts w:ascii="Times New Roman" w:hAnsi="Times New Roman" w:cs="Times New Roman"/>
          <w:color w:val="000000"/>
          <w:sz w:val="24"/>
          <w:szCs w:val="24"/>
          <w:lang w:val="pt-BR"/>
        </w:rPr>
      </w:pPr>
      <w:r w:rsidRPr="003E5065">
        <w:rPr>
          <w:rFonts w:ascii="Times New Roman" w:hAnsi="Times New Roman" w:cs="Times New Roman"/>
          <w:color w:val="000000"/>
          <w:sz w:val="24"/>
          <w:szCs w:val="24"/>
          <w:lang w:val="pt-BR"/>
        </w:rPr>
        <w:t>O controle da gestão aplicando à administração, pois este possibilitara quantificar o progresso que tem sido observado, por exemplo, em relação aos objetivos pessoais que marcaram o inicio de uma estratégia ou plano.</w:t>
      </w:r>
    </w:p>
    <w:p w:rsidR="00106B80" w:rsidRPr="003E5065" w:rsidRDefault="00106B80" w:rsidP="006944F2">
      <w:pPr>
        <w:autoSpaceDE w:val="0"/>
        <w:autoSpaceDN w:val="0"/>
        <w:adjustRightInd w:val="0"/>
        <w:spacing w:before="120" w:after="120" w:line="360" w:lineRule="auto"/>
        <w:ind w:firstLine="708"/>
        <w:jc w:val="both"/>
        <w:rPr>
          <w:rFonts w:ascii="Times New Roman" w:hAnsi="Times New Roman" w:cs="Times New Roman"/>
          <w:color w:val="000000"/>
          <w:sz w:val="24"/>
          <w:szCs w:val="24"/>
          <w:lang w:val="pt-BR"/>
        </w:rPr>
      </w:pPr>
      <w:r w:rsidRPr="003E5065">
        <w:rPr>
          <w:rFonts w:ascii="Times New Roman" w:hAnsi="Times New Roman" w:cs="Times New Roman"/>
          <w:color w:val="000000"/>
          <w:sz w:val="24"/>
          <w:szCs w:val="24"/>
          <w:lang w:val="pt-BR"/>
        </w:rPr>
        <w:t>A gestão de empresas tem um gestor principal, que comanda o desempenho de todas as áreas e também pode fazer a distribuição de responsabilidade entre os funcionários. É possível desenvolver um próprio modelo de gestão empresarial, delegando as funções para cada pessoa, mas antes disso é preciso fazer um bom planejamento.</w:t>
      </w:r>
    </w:p>
    <w:p w:rsidR="00383049" w:rsidRPr="003E5065" w:rsidRDefault="00106B80" w:rsidP="006944F2">
      <w:pPr>
        <w:autoSpaceDE w:val="0"/>
        <w:autoSpaceDN w:val="0"/>
        <w:adjustRightInd w:val="0"/>
        <w:spacing w:before="120" w:after="120" w:line="360" w:lineRule="auto"/>
        <w:ind w:firstLine="708"/>
        <w:jc w:val="both"/>
        <w:rPr>
          <w:rFonts w:ascii="Times New Roman" w:hAnsi="Times New Roman" w:cs="Times New Roman"/>
          <w:sz w:val="24"/>
          <w:szCs w:val="24"/>
          <w:lang w:val="pt-BR"/>
        </w:rPr>
      </w:pPr>
      <w:r w:rsidRPr="003E5065">
        <w:rPr>
          <w:rFonts w:ascii="Times New Roman" w:hAnsi="Times New Roman" w:cs="Times New Roman"/>
          <w:color w:val="000000"/>
          <w:sz w:val="24"/>
          <w:szCs w:val="24"/>
          <w:lang w:val="pt-BR"/>
        </w:rPr>
        <w:t>A gestão de empresas tem como objetivo promover o crescimento do estabelecimento por meio d</w:t>
      </w:r>
      <w:r w:rsidR="005842E6" w:rsidRPr="003E5065">
        <w:rPr>
          <w:rFonts w:ascii="Times New Roman" w:hAnsi="Times New Roman" w:cs="Times New Roman"/>
          <w:color w:val="000000"/>
          <w:sz w:val="24"/>
          <w:szCs w:val="24"/>
          <w:lang w:val="pt-BR"/>
        </w:rPr>
        <w:t>e</w:t>
      </w:r>
      <w:r w:rsidRPr="003E5065">
        <w:rPr>
          <w:rFonts w:ascii="Times New Roman" w:hAnsi="Times New Roman" w:cs="Times New Roman"/>
          <w:color w:val="000000"/>
          <w:sz w:val="24"/>
          <w:szCs w:val="24"/>
          <w:lang w:val="pt-BR"/>
        </w:rPr>
        <w:t xml:space="preserve"> esforço humano. Fazer a gestão de um negócio inclui estabelecer metas a serem alcançadas em um determinado período de tempo ou permanentemente, identificar e resolver problemas, organizar recursos humanos, tecnológicos e financeiros, através da realização do controlo em simultâneo. </w:t>
      </w:r>
      <w:r w:rsidR="00C82705" w:rsidRPr="003E5065">
        <w:rPr>
          <w:rFonts w:ascii="Times New Roman" w:hAnsi="Times New Roman" w:cs="Times New Roman"/>
          <w:color w:val="000000"/>
          <w:sz w:val="24"/>
          <w:szCs w:val="24"/>
          <w:lang w:val="pt-BR"/>
        </w:rPr>
        <w:t xml:space="preserve"> </w:t>
      </w:r>
    </w:p>
    <w:p w:rsidR="00DC3763" w:rsidRPr="00337803" w:rsidRDefault="00255DD9" w:rsidP="00066E28">
      <w:pPr>
        <w:pStyle w:val="Cabealho2"/>
        <w:numPr>
          <w:ilvl w:val="1"/>
          <w:numId w:val="15"/>
        </w:numPr>
        <w:rPr>
          <w:rFonts w:ascii="Times New Roman" w:hAnsi="Times New Roman" w:cs="Times New Roman"/>
          <w:b/>
        </w:rPr>
      </w:pPr>
      <w:bookmarkStart w:id="25" w:name="_Toc526105222"/>
      <w:r w:rsidRPr="00337803">
        <w:rPr>
          <w:rFonts w:ascii="Times New Roman" w:hAnsi="Times New Roman" w:cs="Times New Roman"/>
          <w:b/>
        </w:rPr>
        <w:lastRenderedPageBreak/>
        <w:t>Sistemas</w:t>
      </w:r>
      <w:r w:rsidR="00106B80" w:rsidRPr="00337803">
        <w:rPr>
          <w:rFonts w:ascii="Times New Roman" w:hAnsi="Times New Roman" w:cs="Times New Roman"/>
          <w:b/>
        </w:rPr>
        <w:t xml:space="preserve"> de gestão de</w:t>
      </w:r>
      <w:r w:rsidRPr="00337803">
        <w:rPr>
          <w:rFonts w:ascii="Times New Roman" w:hAnsi="Times New Roman" w:cs="Times New Roman"/>
          <w:b/>
        </w:rPr>
        <w:t xml:space="preserve"> vendas</w:t>
      </w:r>
      <w:bookmarkEnd w:id="25"/>
    </w:p>
    <w:p w:rsidR="007F488F" w:rsidRPr="00337803" w:rsidRDefault="004A4A40" w:rsidP="00337803">
      <w:pPr>
        <w:spacing w:before="120" w:after="120" w:line="360" w:lineRule="auto"/>
        <w:ind w:firstLine="708"/>
        <w:jc w:val="both"/>
        <w:rPr>
          <w:rFonts w:ascii="Times New Roman" w:hAnsi="Times New Roman" w:cs="Times New Roman"/>
          <w:color w:val="000000"/>
          <w:sz w:val="24"/>
          <w:szCs w:val="24"/>
          <w:lang w:val="pt-BR"/>
        </w:rPr>
      </w:pPr>
      <w:r>
        <w:rPr>
          <w:rFonts w:ascii="Times New Roman" w:hAnsi="Times New Roman" w:cs="Times New Roman"/>
          <w:color w:val="000000"/>
          <w:sz w:val="24"/>
          <w:szCs w:val="24"/>
          <w:lang w:val="pt-BR"/>
        </w:rPr>
        <w:t>Segundo Júnior (2016) G</w:t>
      </w:r>
      <w:r w:rsidR="008F7881" w:rsidRPr="003E5065">
        <w:rPr>
          <w:rFonts w:ascii="Times New Roman" w:hAnsi="Times New Roman" w:cs="Times New Roman"/>
          <w:color w:val="000000"/>
          <w:sz w:val="24"/>
          <w:szCs w:val="24"/>
          <w:lang w:val="pt-BR"/>
        </w:rPr>
        <w:t>estão de vendas é a atividade que o empresário deve fazer para controlar seu negócio. Para tal, é importante ter acesso a todas as informações estratégicas sobre a empresa, deste modo, é possível tomar melhores decisões.</w:t>
      </w:r>
      <w:r w:rsidRPr="004A4A40">
        <w:rPr>
          <w:rFonts w:ascii="Times New Roman" w:hAnsi="Times New Roman" w:cs="Times New Roman"/>
          <w:color w:val="000000"/>
          <w:sz w:val="24"/>
          <w:szCs w:val="24"/>
          <w:lang w:val="pt-BR"/>
        </w:rPr>
        <w:t xml:space="preserve"> </w:t>
      </w:r>
    </w:p>
    <w:p w:rsidR="008F7881" w:rsidRPr="003E5065" w:rsidRDefault="00C67DCB" w:rsidP="00DC3763">
      <w:pPr>
        <w:spacing w:before="120" w:after="120" w:line="360" w:lineRule="auto"/>
        <w:ind w:firstLine="708"/>
        <w:jc w:val="both"/>
        <w:rPr>
          <w:rFonts w:ascii="Times New Roman" w:hAnsi="Times New Roman" w:cs="Times New Roman"/>
          <w:color w:val="000000"/>
          <w:sz w:val="24"/>
          <w:szCs w:val="24"/>
          <w:lang w:val="pt-BR"/>
        </w:rPr>
      </w:pPr>
      <w:r>
        <w:rPr>
          <w:rFonts w:ascii="Times New Roman" w:hAnsi="Times New Roman" w:cs="Times New Roman"/>
          <w:color w:val="000000"/>
          <w:sz w:val="24"/>
          <w:szCs w:val="24"/>
          <w:lang w:val="pt-BR"/>
        </w:rPr>
        <w:t xml:space="preserve">Com </w:t>
      </w:r>
      <w:r w:rsidR="00D3267B">
        <w:rPr>
          <w:rFonts w:ascii="Times New Roman" w:hAnsi="Times New Roman" w:cs="Times New Roman"/>
          <w:color w:val="000000"/>
          <w:sz w:val="24"/>
          <w:szCs w:val="24"/>
          <w:lang w:val="pt-BR"/>
        </w:rPr>
        <w:t>a gestão</w:t>
      </w:r>
      <w:r w:rsidR="00446F58" w:rsidRPr="003E5065">
        <w:rPr>
          <w:rFonts w:ascii="Times New Roman" w:hAnsi="Times New Roman" w:cs="Times New Roman"/>
          <w:color w:val="000000"/>
          <w:sz w:val="24"/>
          <w:szCs w:val="24"/>
          <w:lang w:val="pt-BR"/>
        </w:rPr>
        <w:t xml:space="preserve">, além de conseguir avaliar o bem-estar do negócio, também é possível ter mais controle sobre as vendas feitas, estoque disponível, emissão de faturas. Permitindo deste modo, fazer o planejamento mais efetivo do negócio.  </w:t>
      </w:r>
      <w:r w:rsidR="008F7881" w:rsidRPr="003E5065">
        <w:rPr>
          <w:rFonts w:ascii="Times New Roman" w:hAnsi="Times New Roman" w:cs="Times New Roman"/>
          <w:color w:val="000000"/>
          <w:sz w:val="24"/>
          <w:szCs w:val="24"/>
          <w:lang w:val="pt-BR"/>
        </w:rPr>
        <w:t xml:space="preserve"> </w:t>
      </w:r>
    </w:p>
    <w:p w:rsidR="007F488F" w:rsidRPr="003E5065" w:rsidRDefault="00106B80" w:rsidP="003E5065">
      <w:pPr>
        <w:spacing w:before="120" w:after="120" w:line="360" w:lineRule="auto"/>
        <w:jc w:val="both"/>
        <w:rPr>
          <w:rFonts w:ascii="Times New Roman" w:hAnsi="Times New Roman" w:cs="Times New Roman"/>
          <w:color w:val="000000"/>
          <w:sz w:val="24"/>
          <w:szCs w:val="24"/>
          <w:lang w:val="pt-BR"/>
        </w:rPr>
      </w:pPr>
      <w:r w:rsidRPr="003E5065">
        <w:rPr>
          <w:rFonts w:ascii="Times New Roman" w:hAnsi="Times New Roman" w:cs="Times New Roman"/>
          <w:color w:val="000000"/>
          <w:sz w:val="24"/>
          <w:szCs w:val="24"/>
          <w:lang w:val="pt-BR"/>
        </w:rPr>
        <w:t>As rotinas de um sistema</w:t>
      </w:r>
      <w:r w:rsidR="00D42473" w:rsidRPr="003E5065">
        <w:rPr>
          <w:rFonts w:ascii="Times New Roman" w:hAnsi="Times New Roman" w:cs="Times New Roman"/>
          <w:color w:val="000000"/>
          <w:sz w:val="24"/>
          <w:szCs w:val="24"/>
          <w:lang w:val="pt-BR"/>
        </w:rPr>
        <w:t xml:space="preserve"> para a </w:t>
      </w:r>
      <w:r w:rsidRPr="003E5065">
        <w:rPr>
          <w:rFonts w:ascii="Times New Roman" w:hAnsi="Times New Roman" w:cs="Times New Roman"/>
          <w:color w:val="000000"/>
          <w:sz w:val="24"/>
          <w:szCs w:val="24"/>
          <w:lang w:val="pt-BR"/>
        </w:rPr>
        <w:t>gestão de vendas</w:t>
      </w:r>
      <w:r w:rsidR="00DA700C" w:rsidRPr="003E5065">
        <w:rPr>
          <w:rFonts w:ascii="Times New Roman" w:hAnsi="Times New Roman" w:cs="Times New Roman"/>
          <w:color w:val="000000"/>
          <w:sz w:val="24"/>
          <w:szCs w:val="24"/>
          <w:lang w:val="pt-BR"/>
        </w:rPr>
        <w:t xml:space="preserve"> oferecem aos vendedores ferramentas dinâmicas para acompanhamento, prospecção e realização das vendas e a direção da empresa</w:t>
      </w:r>
      <w:r w:rsidR="00D42473" w:rsidRPr="003E5065">
        <w:rPr>
          <w:rFonts w:ascii="Times New Roman" w:hAnsi="Times New Roman" w:cs="Times New Roman"/>
          <w:color w:val="000000"/>
          <w:sz w:val="24"/>
          <w:szCs w:val="24"/>
          <w:lang w:val="pt-BR"/>
        </w:rPr>
        <w:t>, informações gerenciais para avaliar a atuação dos vendedores, a rentabilidade dos produtos e clientes.</w:t>
      </w:r>
      <w:r w:rsidR="000C4D57" w:rsidRPr="003E5065">
        <w:rPr>
          <w:rFonts w:ascii="Times New Roman" w:hAnsi="Times New Roman" w:cs="Times New Roman"/>
          <w:color w:val="000000"/>
          <w:sz w:val="24"/>
          <w:szCs w:val="24"/>
          <w:lang w:val="pt-BR"/>
        </w:rPr>
        <w:t xml:space="preserve"> Portanto, um programa que auxilie nos negócios e nas vendas de forma online e remota, ajuda muito a melhorar os resultados do negocio e aumenta a quantidade de vendas.</w:t>
      </w:r>
    </w:p>
    <w:p w:rsidR="008B0EB7" w:rsidRPr="003E5065" w:rsidRDefault="00D42473" w:rsidP="00DC3763">
      <w:pPr>
        <w:spacing w:before="120" w:after="120" w:line="360" w:lineRule="auto"/>
        <w:ind w:firstLine="708"/>
        <w:jc w:val="both"/>
        <w:rPr>
          <w:rFonts w:ascii="Times New Roman" w:hAnsi="Times New Roman" w:cs="Times New Roman"/>
          <w:color w:val="000000"/>
          <w:sz w:val="24"/>
          <w:szCs w:val="24"/>
          <w:lang w:val="pt-BR"/>
        </w:rPr>
      </w:pPr>
      <w:r w:rsidRPr="003E5065">
        <w:rPr>
          <w:rFonts w:ascii="Times New Roman" w:hAnsi="Times New Roman" w:cs="Times New Roman"/>
          <w:color w:val="000000"/>
          <w:sz w:val="24"/>
          <w:szCs w:val="24"/>
          <w:lang w:val="pt-BR"/>
        </w:rPr>
        <w:t>O sistema de gestão de vendas tem muitos recursos, telas amigáveis, intuitivas e de fácil operação, para que haja dinamismo nessa importante área</w:t>
      </w:r>
      <w:r w:rsidR="008F7881" w:rsidRPr="003E5065">
        <w:rPr>
          <w:rFonts w:ascii="Times New Roman" w:hAnsi="Times New Roman" w:cs="Times New Roman"/>
          <w:color w:val="000000"/>
          <w:sz w:val="24"/>
          <w:szCs w:val="24"/>
          <w:lang w:val="pt-BR"/>
        </w:rPr>
        <w:t xml:space="preserve"> e essas facilidades </w:t>
      </w:r>
      <w:r w:rsidRPr="003E5065">
        <w:rPr>
          <w:rFonts w:ascii="Times New Roman" w:hAnsi="Times New Roman" w:cs="Times New Roman"/>
          <w:color w:val="000000"/>
          <w:sz w:val="24"/>
          <w:szCs w:val="24"/>
          <w:lang w:val="pt-BR"/>
        </w:rPr>
        <w:t xml:space="preserve">também tornam a implantação rápida e a utilização no dia-a-dia, segura e muito </w:t>
      </w:r>
      <w:r w:rsidR="006340FB" w:rsidRPr="003E5065">
        <w:rPr>
          <w:rFonts w:ascii="Times New Roman" w:hAnsi="Times New Roman" w:cs="Times New Roman"/>
          <w:color w:val="000000"/>
          <w:sz w:val="24"/>
          <w:szCs w:val="24"/>
          <w:lang w:val="pt-BR"/>
        </w:rPr>
        <w:t xml:space="preserve">produtiva. </w:t>
      </w:r>
      <w:r w:rsidR="007F488F" w:rsidRPr="003E5065">
        <w:rPr>
          <w:rFonts w:ascii="Times New Roman" w:hAnsi="Times New Roman" w:cs="Times New Roman"/>
          <w:color w:val="000000"/>
          <w:sz w:val="24"/>
          <w:szCs w:val="24"/>
          <w:lang w:val="pt-BR"/>
        </w:rPr>
        <w:t xml:space="preserve">Um </w:t>
      </w:r>
      <w:r w:rsidR="008B0EB7" w:rsidRPr="003E5065">
        <w:rPr>
          <w:rFonts w:ascii="Times New Roman" w:hAnsi="Times New Roman" w:cs="Times New Roman"/>
          <w:color w:val="000000"/>
          <w:sz w:val="24"/>
          <w:szCs w:val="24"/>
          <w:lang w:val="pt-BR"/>
        </w:rPr>
        <w:t>software de gestão de ponto-de-venda é basicamente um sistema desenvolvido para realizar as vendas, normalmente, este programa é integr</w:t>
      </w:r>
      <w:r w:rsidR="003D7A59" w:rsidRPr="003E5065">
        <w:rPr>
          <w:rFonts w:ascii="Times New Roman" w:hAnsi="Times New Roman" w:cs="Times New Roman"/>
          <w:color w:val="000000"/>
          <w:sz w:val="24"/>
          <w:szCs w:val="24"/>
          <w:lang w:val="pt-BR"/>
        </w:rPr>
        <w:t xml:space="preserve">ado a um sistema de gestão ERP </w:t>
      </w:r>
      <w:r w:rsidR="008B0EB7" w:rsidRPr="003E5065">
        <w:rPr>
          <w:rFonts w:ascii="Times New Roman" w:hAnsi="Times New Roman" w:cs="Times New Roman"/>
          <w:color w:val="000000"/>
          <w:sz w:val="24"/>
          <w:szCs w:val="24"/>
          <w:lang w:val="pt-BR"/>
        </w:rPr>
        <w:t>que integra todos os dados e processos de uma organização em um único lugar</w:t>
      </w:r>
      <w:r w:rsidR="003D7A59" w:rsidRPr="003E5065">
        <w:rPr>
          <w:rFonts w:ascii="Times New Roman" w:hAnsi="Times New Roman" w:cs="Times New Roman"/>
          <w:color w:val="000000"/>
          <w:sz w:val="24"/>
          <w:szCs w:val="24"/>
          <w:lang w:val="pt-BR"/>
        </w:rPr>
        <w:t>.</w:t>
      </w:r>
    </w:p>
    <w:p w:rsidR="00DB1318" w:rsidRPr="00327427" w:rsidRDefault="00DC3763" w:rsidP="00066E28">
      <w:pPr>
        <w:pStyle w:val="Cabealho3"/>
        <w:numPr>
          <w:ilvl w:val="2"/>
          <w:numId w:val="15"/>
        </w:numPr>
        <w:rPr>
          <w:rFonts w:ascii="Times New Roman" w:hAnsi="Times New Roman" w:cs="Times New Roman"/>
          <w:sz w:val="24"/>
        </w:rPr>
      </w:pPr>
      <w:r w:rsidRPr="00327427">
        <w:rPr>
          <w:rFonts w:ascii="Times New Roman" w:hAnsi="Times New Roman" w:cs="Times New Roman"/>
          <w:sz w:val="24"/>
        </w:rPr>
        <w:t xml:space="preserve"> </w:t>
      </w:r>
      <w:bookmarkStart w:id="26" w:name="_Toc526105223"/>
      <w:r w:rsidR="00DB1318" w:rsidRPr="00327427">
        <w:rPr>
          <w:rFonts w:ascii="Times New Roman" w:hAnsi="Times New Roman" w:cs="Times New Roman"/>
          <w:sz w:val="24"/>
        </w:rPr>
        <w:t>Vantagens do sistema de gestão venda</w:t>
      </w:r>
      <w:bookmarkEnd w:id="26"/>
    </w:p>
    <w:p w:rsidR="00327427" w:rsidRDefault="00327427" w:rsidP="00327427">
      <w:pPr>
        <w:spacing w:before="120" w:after="120" w:line="36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As principais vantagens de um sistema de venda são: </w:t>
      </w:r>
    </w:p>
    <w:p w:rsidR="00DB1318" w:rsidRPr="00327427" w:rsidRDefault="00DB1318" w:rsidP="00066E28">
      <w:pPr>
        <w:pStyle w:val="PargrafodaLista"/>
        <w:numPr>
          <w:ilvl w:val="0"/>
          <w:numId w:val="19"/>
        </w:numPr>
        <w:spacing w:before="120" w:after="120" w:line="360" w:lineRule="auto"/>
        <w:jc w:val="both"/>
        <w:rPr>
          <w:rFonts w:ascii="Times New Roman" w:hAnsi="Times New Roman" w:cs="Times New Roman"/>
          <w:color w:val="000000"/>
          <w:sz w:val="24"/>
          <w:szCs w:val="24"/>
          <w:lang w:val="pt-BR"/>
        </w:rPr>
      </w:pPr>
      <w:r w:rsidRPr="00327427">
        <w:rPr>
          <w:rFonts w:ascii="Times New Roman" w:hAnsi="Times New Roman" w:cs="Times New Roman"/>
          <w:b/>
          <w:color w:val="000000"/>
          <w:sz w:val="24"/>
          <w:szCs w:val="24"/>
          <w:lang w:val="pt-BR"/>
        </w:rPr>
        <w:t>Controle e análise das vendas:</w:t>
      </w:r>
      <w:r w:rsidRPr="00327427">
        <w:rPr>
          <w:rFonts w:ascii="Times New Roman" w:hAnsi="Times New Roman" w:cs="Times New Roman"/>
          <w:color w:val="000000"/>
          <w:sz w:val="24"/>
          <w:szCs w:val="24"/>
          <w:lang w:val="pt-BR"/>
        </w:rPr>
        <w:t xml:space="preserve"> com um sistema de </w:t>
      </w:r>
      <w:r w:rsidR="00327427" w:rsidRPr="00327427">
        <w:rPr>
          <w:rFonts w:ascii="Times New Roman" w:hAnsi="Times New Roman" w:cs="Times New Roman"/>
          <w:color w:val="000000"/>
          <w:sz w:val="24"/>
          <w:szCs w:val="24"/>
          <w:lang w:val="pt-BR"/>
        </w:rPr>
        <w:t>vendas</w:t>
      </w:r>
      <w:r w:rsidRPr="00327427">
        <w:rPr>
          <w:rFonts w:ascii="Times New Roman" w:hAnsi="Times New Roman" w:cs="Times New Roman"/>
          <w:color w:val="000000"/>
          <w:sz w:val="24"/>
          <w:szCs w:val="24"/>
          <w:lang w:val="pt-BR"/>
        </w:rPr>
        <w:t>, o</w:t>
      </w:r>
      <w:r w:rsidR="00327427" w:rsidRPr="00327427">
        <w:rPr>
          <w:rFonts w:ascii="Times New Roman" w:hAnsi="Times New Roman" w:cs="Times New Roman"/>
          <w:color w:val="000000"/>
          <w:sz w:val="24"/>
          <w:szCs w:val="24"/>
          <w:lang w:val="pt-BR"/>
        </w:rPr>
        <w:t>s</w:t>
      </w:r>
      <w:r w:rsidRPr="00327427">
        <w:rPr>
          <w:rFonts w:ascii="Times New Roman" w:hAnsi="Times New Roman" w:cs="Times New Roman"/>
          <w:color w:val="000000"/>
          <w:sz w:val="24"/>
          <w:szCs w:val="24"/>
          <w:lang w:val="pt-BR"/>
        </w:rPr>
        <w:t xml:space="preserve"> registro</w:t>
      </w:r>
      <w:r w:rsidR="00327427" w:rsidRPr="00327427">
        <w:rPr>
          <w:rFonts w:ascii="Times New Roman" w:hAnsi="Times New Roman" w:cs="Times New Roman"/>
          <w:color w:val="000000"/>
          <w:sz w:val="24"/>
          <w:szCs w:val="24"/>
          <w:lang w:val="pt-BR"/>
        </w:rPr>
        <w:t>s</w:t>
      </w:r>
      <w:r w:rsidRPr="00327427">
        <w:rPr>
          <w:rFonts w:ascii="Times New Roman" w:hAnsi="Times New Roman" w:cs="Times New Roman"/>
          <w:color w:val="000000"/>
          <w:sz w:val="24"/>
          <w:szCs w:val="24"/>
          <w:lang w:val="pt-BR"/>
        </w:rPr>
        <w:t xml:space="preserve"> de vendas fica mais automatizado, isso significa que o empresário não precisará mais fazer um controle manual e, além disso, as informações estarão sempre disponíveis.</w:t>
      </w:r>
      <w:r w:rsidR="00327427">
        <w:rPr>
          <w:rFonts w:ascii="Times New Roman" w:hAnsi="Times New Roman" w:cs="Times New Roman"/>
          <w:color w:val="000000"/>
          <w:sz w:val="24"/>
          <w:szCs w:val="24"/>
          <w:lang w:val="pt-BR"/>
        </w:rPr>
        <w:t xml:space="preserve"> </w:t>
      </w:r>
      <w:r w:rsidRPr="00327427">
        <w:rPr>
          <w:rFonts w:ascii="Times New Roman" w:hAnsi="Times New Roman" w:cs="Times New Roman"/>
          <w:color w:val="000000"/>
          <w:sz w:val="24"/>
          <w:szCs w:val="24"/>
          <w:lang w:val="pt-BR"/>
        </w:rPr>
        <w:t>Com este controle, o empresário consegue analisar quais produtos vendem mais e quais vendem menos, além disso, sabe qual vendedor tem melhor desempenho e até mesmo faz projeções de vendas para os próximos períodos.</w:t>
      </w:r>
    </w:p>
    <w:p w:rsidR="00DB1318" w:rsidRPr="00327427" w:rsidRDefault="00DB1318" w:rsidP="00066E28">
      <w:pPr>
        <w:pStyle w:val="PargrafodaLista"/>
        <w:numPr>
          <w:ilvl w:val="0"/>
          <w:numId w:val="19"/>
        </w:numPr>
        <w:spacing w:before="120" w:after="120" w:line="360" w:lineRule="auto"/>
        <w:jc w:val="both"/>
        <w:rPr>
          <w:rFonts w:ascii="Times New Roman" w:hAnsi="Times New Roman" w:cs="Times New Roman"/>
          <w:color w:val="000000"/>
          <w:sz w:val="24"/>
          <w:szCs w:val="24"/>
          <w:lang w:val="pt-BR"/>
        </w:rPr>
      </w:pPr>
      <w:r w:rsidRPr="00327427">
        <w:rPr>
          <w:rFonts w:ascii="Times New Roman" w:hAnsi="Times New Roman" w:cs="Times New Roman"/>
          <w:b/>
          <w:color w:val="000000"/>
          <w:sz w:val="24"/>
          <w:szCs w:val="24"/>
          <w:lang w:val="pt-BR"/>
        </w:rPr>
        <w:t>Contabilidade, integração e automatização:</w:t>
      </w:r>
      <w:r w:rsidRPr="00327427">
        <w:rPr>
          <w:rFonts w:ascii="Times New Roman" w:hAnsi="Times New Roman" w:cs="Times New Roman"/>
          <w:color w:val="000000"/>
          <w:sz w:val="24"/>
          <w:szCs w:val="24"/>
          <w:lang w:val="pt-BR"/>
        </w:rPr>
        <w:t xml:space="preserve"> outra vantagem que alguns sistemas de gestão possuem é a integração automática com a contabilidade.</w:t>
      </w:r>
    </w:p>
    <w:p w:rsidR="00DB1318" w:rsidRPr="00327427" w:rsidRDefault="00DB1318" w:rsidP="00066E28">
      <w:pPr>
        <w:pStyle w:val="PargrafodaLista"/>
        <w:numPr>
          <w:ilvl w:val="0"/>
          <w:numId w:val="19"/>
        </w:numPr>
        <w:spacing w:before="120" w:after="120" w:line="360" w:lineRule="auto"/>
        <w:jc w:val="both"/>
        <w:rPr>
          <w:rFonts w:ascii="Times New Roman" w:hAnsi="Times New Roman" w:cs="Times New Roman"/>
          <w:color w:val="000000"/>
          <w:sz w:val="24"/>
          <w:szCs w:val="24"/>
          <w:lang w:val="pt-BR"/>
        </w:rPr>
      </w:pPr>
      <w:r w:rsidRPr="00327427">
        <w:rPr>
          <w:rFonts w:ascii="Times New Roman" w:hAnsi="Times New Roman" w:cs="Times New Roman"/>
          <w:b/>
          <w:color w:val="000000"/>
          <w:sz w:val="24"/>
          <w:szCs w:val="24"/>
          <w:lang w:val="pt-BR"/>
        </w:rPr>
        <w:t>Redução de erros:</w:t>
      </w:r>
      <w:r w:rsidRPr="00327427">
        <w:rPr>
          <w:rFonts w:ascii="Times New Roman" w:hAnsi="Times New Roman" w:cs="Times New Roman"/>
          <w:color w:val="000000"/>
          <w:sz w:val="24"/>
          <w:szCs w:val="24"/>
          <w:lang w:val="pt-BR"/>
        </w:rPr>
        <w:t xml:space="preserve"> Com a automatização da emissão de </w:t>
      </w:r>
      <w:r w:rsidR="00327427">
        <w:rPr>
          <w:rFonts w:ascii="Times New Roman" w:hAnsi="Times New Roman" w:cs="Times New Roman"/>
          <w:color w:val="000000"/>
          <w:sz w:val="24"/>
          <w:szCs w:val="24"/>
          <w:lang w:val="pt-BR"/>
        </w:rPr>
        <w:t>faturas</w:t>
      </w:r>
      <w:r w:rsidRPr="00327427">
        <w:rPr>
          <w:rFonts w:ascii="Times New Roman" w:hAnsi="Times New Roman" w:cs="Times New Roman"/>
          <w:color w:val="000000"/>
          <w:sz w:val="24"/>
          <w:szCs w:val="24"/>
          <w:lang w:val="pt-BR"/>
        </w:rPr>
        <w:t>, o registro automático das vendas e forma de pagamentos, os erros causados por falhas humanas são reduzidas e isso aumenta a eficiência do negócio.</w:t>
      </w:r>
    </w:p>
    <w:p w:rsidR="00DB1318" w:rsidRPr="00006893" w:rsidRDefault="00DB1318" w:rsidP="00066E28">
      <w:pPr>
        <w:pStyle w:val="PargrafodaLista"/>
        <w:numPr>
          <w:ilvl w:val="0"/>
          <w:numId w:val="19"/>
        </w:numPr>
        <w:spacing w:before="120" w:after="120" w:line="360" w:lineRule="auto"/>
        <w:jc w:val="both"/>
        <w:rPr>
          <w:rFonts w:ascii="Times New Roman" w:hAnsi="Times New Roman" w:cs="Times New Roman"/>
          <w:color w:val="000000"/>
          <w:sz w:val="24"/>
          <w:szCs w:val="24"/>
          <w:lang w:val="pt-BR"/>
        </w:rPr>
      </w:pPr>
      <w:r w:rsidRPr="00006893">
        <w:rPr>
          <w:rFonts w:ascii="Times New Roman" w:hAnsi="Times New Roman" w:cs="Times New Roman"/>
          <w:b/>
          <w:color w:val="000000"/>
          <w:sz w:val="24"/>
          <w:szCs w:val="24"/>
          <w:lang w:val="pt-BR"/>
        </w:rPr>
        <w:lastRenderedPageBreak/>
        <w:t xml:space="preserve">Segurança: </w:t>
      </w:r>
      <w:r w:rsidRPr="00006893">
        <w:rPr>
          <w:rFonts w:ascii="Times New Roman" w:hAnsi="Times New Roman" w:cs="Times New Roman"/>
          <w:color w:val="000000"/>
          <w:sz w:val="24"/>
          <w:szCs w:val="24"/>
          <w:lang w:val="pt-BR"/>
        </w:rPr>
        <w:t>como os dados são registrados em um servidor nas nuvens, falhas de energia ou outros incidentes não causarão problemas. As informações estarão sempre seguras na internet e disponíveis para o acesso.</w:t>
      </w:r>
    </w:p>
    <w:p w:rsidR="00DB1318" w:rsidRPr="00006893" w:rsidRDefault="00DB1318" w:rsidP="00066E28">
      <w:pPr>
        <w:pStyle w:val="PargrafodaLista"/>
        <w:numPr>
          <w:ilvl w:val="0"/>
          <w:numId w:val="19"/>
        </w:numPr>
        <w:spacing w:before="120" w:after="120" w:line="360" w:lineRule="auto"/>
        <w:jc w:val="both"/>
        <w:rPr>
          <w:rFonts w:ascii="Times New Roman" w:hAnsi="Times New Roman" w:cs="Times New Roman"/>
          <w:color w:val="000000"/>
          <w:sz w:val="24"/>
          <w:szCs w:val="24"/>
          <w:lang w:val="pt-BR"/>
        </w:rPr>
      </w:pPr>
      <w:r w:rsidRPr="00006893">
        <w:rPr>
          <w:rFonts w:ascii="Times New Roman" w:hAnsi="Times New Roman" w:cs="Times New Roman"/>
          <w:b/>
          <w:color w:val="000000"/>
          <w:sz w:val="24"/>
          <w:szCs w:val="24"/>
          <w:lang w:val="pt-BR"/>
        </w:rPr>
        <w:t xml:space="preserve">Economia: </w:t>
      </w:r>
      <w:r w:rsidRPr="00006893">
        <w:rPr>
          <w:rFonts w:ascii="Times New Roman" w:hAnsi="Times New Roman" w:cs="Times New Roman"/>
          <w:color w:val="000000"/>
          <w:sz w:val="24"/>
          <w:szCs w:val="24"/>
          <w:lang w:val="pt-BR"/>
        </w:rPr>
        <w:t>Adquirindo um software de gestão, o empreendedor economiza com equipamentos e custos de manutenção, uma vez que a única exigência é a atualização periódica do sistema.</w:t>
      </w:r>
    </w:p>
    <w:p w:rsidR="00706465" w:rsidRPr="00006893" w:rsidRDefault="00DB1318" w:rsidP="00066E28">
      <w:pPr>
        <w:pStyle w:val="Cabealho2"/>
        <w:numPr>
          <w:ilvl w:val="1"/>
          <w:numId w:val="15"/>
        </w:numPr>
        <w:rPr>
          <w:rFonts w:ascii="Times New Roman" w:hAnsi="Times New Roman" w:cs="Times New Roman"/>
          <w:b/>
        </w:rPr>
      </w:pPr>
      <w:bookmarkStart w:id="27" w:name="_Toc526105224"/>
      <w:r w:rsidRPr="00006893">
        <w:rPr>
          <w:rFonts w:ascii="Times New Roman" w:hAnsi="Times New Roman" w:cs="Times New Roman"/>
          <w:b/>
        </w:rPr>
        <w:t>Sistemas</w:t>
      </w:r>
      <w:r w:rsidR="00723001" w:rsidRPr="00006893">
        <w:rPr>
          <w:rFonts w:ascii="Times New Roman" w:hAnsi="Times New Roman" w:cs="Times New Roman"/>
          <w:b/>
        </w:rPr>
        <w:t xml:space="preserve"> de g</w:t>
      </w:r>
      <w:r w:rsidR="00ED486E" w:rsidRPr="00006893">
        <w:rPr>
          <w:rFonts w:ascii="Times New Roman" w:hAnsi="Times New Roman" w:cs="Times New Roman"/>
          <w:b/>
        </w:rPr>
        <w:t>estão de estoque</w:t>
      </w:r>
      <w:bookmarkEnd w:id="27"/>
      <w:r w:rsidR="00706465" w:rsidRPr="00006893">
        <w:rPr>
          <w:rFonts w:ascii="Times New Roman" w:hAnsi="Times New Roman" w:cs="Times New Roman"/>
          <w:b/>
        </w:rPr>
        <w:t xml:space="preserve"> </w:t>
      </w:r>
    </w:p>
    <w:p w:rsidR="00ED4858" w:rsidRPr="003E5065" w:rsidRDefault="00706465" w:rsidP="003E5065">
      <w:pPr>
        <w:spacing w:before="120" w:after="120" w:line="360" w:lineRule="auto"/>
        <w:ind w:firstLine="540"/>
        <w:jc w:val="both"/>
        <w:rPr>
          <w:rFonts w:ascii="Times New Roman" w:hAnsi="Times New Roman" w:cs="Times New Roman"/>
          <w:color w:val="000000"/>
          <w:sz w:val="24"/>
          <w:szCs w:val="24"/>
          <w:lang w:val="pt-BR"/>
        </w:rPr>
      </w:pPr>
      <w:r w:rsidRPr="003E5065">
        <w:rPr>
          <w:rFonts w:ascii="Times New Roman" w:hAnsi="Times New Roman" w:cs="Times New Roman"/>
          <w:color w:val="000000"/>
          <w:sz w:val="24"/>
          <w:szCs w:val="24"/>
          <w:lang w:val="pt-BR"/>
        </w:rPr>
        <w:t>É no estoque que se enco</w:t>
      </w:r>
      <w:r w:rsidR="006340FB" w:rsidRPr="003E5065">
        <w:rPr>
          <w:rFonts w:ascii="Times New Roman" w:hAnsi="Times New Roman" w:cs="Times New Roman"/>
          <w:color w:val="000000"/>
          <w:sz w:val="24"/>
          <w:szCs w:val="24"/>
          <w:lang w:val="pt-BR"/>
        </w:rPr>
        <w:t>ntra boa parte do investimento de um empresário,</w:t>
      </w:r>
      <w:r w:rsidR="0046098A" w:rsidRPr="003E5065">
        <w:rPr>
          <w:rFonts w:ascii="Times New Roman" w:hAnsi="Times New Roman" w:cs="Times New Roman"/>
          <w:color w:val="000000"/>
          <w:sz w:val="24"/>
          <w:szCs w:val="24"/>
          <w:lang w:val="pt-BR"/>
        </w:rPr>
        <w:t xml:space="preserve"> uma</w:t>
      </w:r>
      <w:r w:rsidR="009B6B63" w:rsidRPr="003E5065">
        <w:rPr>
          <w:rFonts w:ascii="Times New Roman" w:hAnsi="Times New Roman" w:cs="Times New Roman"/>
          <w:color w:val="000000"/>
          <w:sz w:val="24"/>
          <w:szCs w:val="24"/>
          <w:lang w:val="pt-BR"/>
        </w:rPr>
        <w:t xml:space="preserve"> </w:t>
      </w:r>
      <w:r w:rsidR="0046098A" w:rsidRPr="003E5065">
        <w:rPr>
          <w:rFonts w:ascii="Times New Roman" w:hAnsi="Times New Roman" w:cs="Times New Roman"/>
          <w:color w:val="000000"/>
          <w:sz w:val="24"/>
          <w:szCs w:val="24"/>
          <w:lang w:val="pt-BR"/>
        </w:rPr>
        <w:t>melhor gestão de estoque depende de um controle geral que começa no cadastro de produtos. Com</w:t>
      </w:r>
      <w:r w:rsidR="00044C7A" w:rsidRPr="003E5065">
        <w:rPr>
          <w:rFonts w:ascii="Times New Roman" w:hAnsi="Times New Roman" w:cs="Times New Roman"/>
          <w:color w:val="000000"/>
          <w:sz w:val="24"/>
          <w:szCs w:val="24"/>
          <w:lang w:val="pt-BR"/>
        </w:rPr>
        <w:t xml:space="preserve"> um estoque </w:t>
      </w:r>
      <w:r w:rsidR="0046098A" w:rsidRPr="003E5065">
        <w:rPr>
          <w:rFonts w:ascii="Times New Roman" w:hAnsi="Times New Roman" w:cs="Times New Roman"/>
          <w:color w:val="000000"/>
          <w:sz w:val="24"/>
          <w:szCs w:val="24"/>
          <w:lang w:val="pt-BR"/>
        </w:rPr>
        <w:t xml:space="preserve">organizado, acompanhar o desempenho dos produtos fica bem mais fácil. Analisar o comportamento de vendas dos produtos e a frequência necessária de compras, fornece uma poderosa ferramenta para negociar com os fornecedores e conseguir o melhor custo </w:t>
      </w:r>
      <w:r w:rsidR="006340FB" w:rsidRPr="003E5065">
        <w:rPr>
          <w:rFonts w:ascii="Times New Roman" w:hAnsi="Times New Roman" w:cs="Times New Roman"/>
          <w:color w:val="000000"/>
          <w:sz w:val="24"/>
          <w:szCs w:val="24"/>
          <w:lang w:val="pt-BR"/>
        </w:rPr>
        <w:t>beneficio,</w:t>
      </w:r>
      <w:r w:rsidR="0046098A" w:rsidRPr="003E5065">
        <w:rPr>
          <w:rFonts w:ascii="Times New Roman" w:hAnsi="Times New Roman" w:cs="Times New Roman"/>
          <w:color w:val="000000"/>
          <w:sz w:val="24"/>
          <w:szCs w:val="24"/>
          <w:lang w:val="pt-BR"/>
        </w:rPr>
        <w:t xml:space="preserve"> o rápido aces</w:t>
      </w:r>
      <w:r w:rsidR="006340FB" w:rsidRPr="003E5065">
        <w:rPr>
          <w:rFonts w:ascii="Times New Roman" w:hAnsi="Times New Roman" w:cs="Times New Roman"/>
          <w:color w:val="000000"/>
          <w:sz w:val="24"/>
          <w:szCs w:val="24"/>
          <w:lang w:val="pt-BR"/>
        </w:rPr>
        <w:t>so as informações de compras agi</w:t>
      </w:r>
      <w:r w:rsidR="0046098A" w:rsidRPr="003E5065">
        <w:rPr>
          <w:rFonts w:ascii="Times New Roman" w:hAnsi="Times New Roman" w:cs="Times New Roman"/>
          <w:color w:val="000000"/>
          <w:sz w:val="24"/>
          <w:szCs w:val="24"/>
          <w:lang w:val="pt-BR"/>
        </w:rPr>
        <w:t>liza contato</w:t>
      </w:r>
      <w:r w:rsidR="00ED4858" w:rsidRPr="003E5065">
        <w:rPr>
          <w:rFonts w:ascii="Times New Roman" w:hAnsi="Times New Roman" w:cs="Times New Roman"/>
          <w:color w:val="000000"/>
          <w:sz w:val="24"/>
          <w:szCs w:val="24"/>
          <w:lang w:val="pt-BR"/>
        </w:rPr>
        <w:t xml:space="preserve"> </w:t>
      </w:r>
      <w:r w:rsidR="0046098A" w:rsidRPr="003E5065">
        <w:rPr>
          <w:rFonts w:ascii="Times New Roman" w:hAnsi="Times New Roman" w:cs="Times New Roman"/>
          <w:color w:val="000000"/>
          <w:sz w:val="24"/>
          <w:szCs w:val="24"/>
          <w:lang w:val="pt-BR"/>
        </w:rPr>
        <w:t>com o fornecedor e o pedido, garantindo</w:t>
      </w:r>
      <w:r w:rsidR="00ED4858" w:rsidRPr="003E5065">
        <w:rPr>
          <w:rFonts w:ascii="Times New Roman" w:hAnsi="Times New Roman" w:cs="Times New Roman"/>
          <w:color w:val="000000"/>
          <w:sz w:val="24"/>
          <w:szCs w:val="24"/>
          <w:lang w:val="pt-BR"/>
        </w:rPr>
        <w:t xml:space="preserve"> </w:t>
      </w:r>
      <w:r w:rsidR="006340FB" w:rsidRPr="003E5065">
        <w:rPr>
          <w:rFonts w:ascii="Times New Roman" w:hAnsi="Times New Roman" w:cs="Times New Roman"/>
          <w:color w:val="000000"/>
          <w:sz w:val="24"/>
          <w:szCs w:val="24"/>
          <w:lang w:val="pt-BR"/>
        </w:rPr>
        <w:t>estoque mais lucrativo e o</w:t>
      </w:r>
      <w:r w:rsidR="0046098A" w:rsidRPr="003E5065">
        <w:rPr>
          <w:rFonts w:ascii="Times New Roman" w:hAnsi="Times New Roman" w:cs="Times New Roman"/>
          <w:color w:val="000000"/>
          <w:sz w:val="24"/>
          <w:szCs w:val="24"/>
          <w:lang w:val="pt-BR"/>
        </w:rPr>
        <w:t>timizado</w:t>
      </w:r>
      <w:r w:rsidR="00ED4858" w:rsidRPr="003E5065">
        <w:rPr>
          <w:rFonts w:ascii="Times New Roman" w:hAnsi="Times New Roman" w:cs="Times New Roman"/>
          <w:color w:val="000000"/>
          <w:sz w:val="24"/>
          <w:szCs w:val="24"/>
          <w:lang w:val="pt-BR"/>
        </w:rPr>
        <w:t>.</w:t>
      </w:r>
    </w:p>
    <w:p w:rsidR="00882781" w:rsidRPr="003E5065" w:rsidRDefault="00ED4858" w:rsidP="00DC3763">
      <w:pPr>
        <w:spacing w:before="120" w:after="120" w:line="360" w:lineRule="auto"/>
        <w:ind w:firstLine="540"/>
        <w:jc w:val="both"/>
        <w:rPr>
          <w:rFonts w:ascii="Times New Roman" w:hAnsi="Times New Roman" w:cs="Times New Roman"/>
          <w:color w:val="000000"/>
          <w:sz w:val="24"/>
          <w:szCs w:val="24"/>
          <w:lang w:val="pt-BR"/>
        </w:rPr>
      </w:pPr>
      <w:r w:rsidRPr="003E5065">
        <w:rPr>
          <w:rFonts w:ascii="Times New Roman" w:hAnsi="Times New Roman" w:cs="Times New Roman"/>
          <w:color w:val="000000"/>
          <w:sz w:val="24"/>
          <w:szCs w:val="24"/>
          <w:lang w:val="pt-BR"/>
        </w:rPr>
        <w:t xml:space="preserve">O estoque pode ser definido como a acumulação de recursos materiais em um sistema de transformação, a palavra também </w:t>
      </w:r>
      <w:r w:rsidR="00723001" w:rsidRPr="003E5065">
        <w:rPr>
          <w:rFonts w:ascii="Times New Roman" w:hAnsi="Times New Roman" w:cs="Times New Roman"/>
          <w:color w:val="000000"/>
          <w:sz w:val="24"/>
          <w:szCs w:val="24"/>
          <w:lang w:val="pt-BR"/>
        </w:rPr>
        <w:t>descreve</w:t>
      </w:r>
      <w:r w:rsidRPr="003E5065">
        <w:rPr>
          <w:rFonts w:ascii="Times New Roman" w:hAnsi="Times New Roman" w:cs="Times New Roman"/>
          <w:color w:val="000000"/>
          <w:sz w:val="24"/>
          <w:szCs w:val="24"/>
          <w:lang w:val="pt-BR"/>
        </w:rPr>
        <w:t xml:space="preserve"> </w:t>
      </w:r>
      <w:r w:rsidR="00723001" w:rsidRPr="003E5065">
        <w:rPr>
          <w:rFonts w:ascii="Times New Roman" w:hAnsi="Times New Roman" w:cs="Times New Roman"/>
          <w:color w:val="000000"/>
          <w:sz w:val="24"/>
          <w:szCs w:val="24"/>
          <w:lang w:val="pt-BR"/>
        </w:rPr>
        <w:t xml:space="preserve">os produtos prontos ou semiacabados, armazenados para </w:t>
      </w:r>
      <w:r w:rsidR="00FE35D3" w:rsidRPr="003E5065">
        <w:rPr>
          <w:rFonts w:ascii="Times New Roman" w:hAnsi="Times New Roman" w:cs="Times New Roman"/>
          <w:color w:val="000000"/>
          <w:sz w:val="24"/>
          <w:szCs w:val="24"/>
          <w:lang w:val="pt-BR"/>
        </w:rPr>
        <w:t>atender a demanda do consumidor e fundamental para a empresa manter a produção e também para atender demandas do setor comercial. Deste modo, o empreendimento fica protegido de eventuais surpresas nos processos de compra e venda com os quais está envolvido. Por isso é essencial um sistema que faça a integração do almoxarifado com a produção e a comercialização.</w:t>
      </w:r>
    </w:p>
    <w:p w:rsidR="005C28C1" w:rsidRPr="00006893" w:rsidRDefault="00B51C78" w:rsidP="00066E28">
      <w:pPr>
        <w:pStyle w:val="Cabealho2"/>
        <w:numPr>
          <w:ilvl w:val="1"/>
          <w:numId w:val="15"/>
        </w:numPr>
        <w:rPr>
          <w:rFonts w:ascii="Times New Roman" w:hAnsi="Times New Roman" w:cs="Times New Roman"/>
          <w:b/>
        </w:rPr>
      </w:pPr>
      <w:bookmarkStart w:id="28" w:name="_Toc526105225"/>
      <w:r w:rsidRPr="00006893">
        <w:rPr>
          <w:rFonts w:ascii="Times New Roman" w:hAnsi="Times New Roman" w:cs="Times New Roman"/>
          <w:b/>
        </w:rPr>
        <w:t>Engenharia de software</w:t>
      </w:r>
      <w:bookmarkEnd w:id="28"/>
    </w:p>
    <w:p w:rsidR="00B871FF" w:rsidRPr="003E5065" w:rsidRDefault="00C82705" w:rsidP="00006893">
      <w:pPr>
        <w:autoSpaceDE w:val="0"/>
        <w:autoSpaceDN w:val="0"/>
        <w:adjustRightInd w:val="0"/>
        <w:spacing w:before="120" w:after="120" w:line="360" w:lineRule="auto"/>
        <w:ind w:firstLine="708"/>
        <w:jc w:val="both"/>
        <w:rPr>
          <w:rFonts w:ascii="Times New Roman" w:hAnsi="Times New Roman" w:cs="Times New Roman"/>
          <w:sz w:val="24"/>
          <w:szCs w:val="24"/>
        </w:rPr>
      </w:pPr>
      <w:r w:rsidRPr="003E5065">
        <w:rPr>
          <w:rFonts w:ascii="Times New Roman" w:hAnsi="Times New Roman" w:cs="Times New Roman"/>
          <w:sz w:val="24"/>
          <w:szCs w:val="24"/>
        </w:rPr>
        <w:t>Software</w:t>
      </w:r>
      <w:r w:rsidR="0007306B" w:rsidRPr="003E5065">
        <w:rPr>
          <w:rFonts w:ascii="Times New Roman" w:hAnsi="Times New Roman" w:cs="Times New Roman"/>
          <w:sz w:val="24"/>
          <w:szCs w:val="24"/>
        </w:rPr>
        <w:t xml:space="preserve"> </w:t>
      </w:r>
      <w:r w:rsidR="00B871FF" w:rsidRPr="003E5065">
        <w:rPr>
          <w:rFonts w:ascii="Times New Roman" w:hAnsi="Times New Roman" w:cs="Times New Roman"/>
          <w:sz w:val="24"/>
          <w:szCs w:val="24"/>
        </w:rPr>
        <w:t>inclui documentação sobre oper</w:t>
      </w:r>
      <w:r w:rsidR="005C28C1" w:rsidRPr="003E5065">
        <w:rPr>
          <w:rFonts w:ascii="Times New Roman" w:hAnsi="Times New Roman" w:cs="Times New Roman"/>
          <w:sz w:val="24"/>
          <w:szCs w:val="24"/>
        </w:rPr>
        <w:t>a</w:t>
      </w:r>
      <w:r w:rsidR="00B871FF" w:rsidRPr="003E5065">
        <w:rPr>
          <w:rFonts w:ascii="Times New Roman" w:hAnsi="Times New Roman" w:cs="Times New Roman"/>
          <w:sz w:val="24"/>
          <w:szCs w:val="24"/>
        </w:rPr>
        <w:t xml:space="preserve">ção e uso de programas, sendo o software conjunto de </w:t>
      </w:r>
      <w:r w:rsidRPr="003E5065">
        <w:rPr>
          <w:rFonts w:ascii="Times New Roman" w:hAnsi="Times New Roman" w:cs="Times New Roman"/>
          <w:sz w:val="24"/>
          <w:szCs w:val="24"/>
        </w:rPr>
        <w:t>instruções</w:t>
      </w:r>
      <w:r w:rsidR="00B871FF" w:rsidRPr="003E5065">
        <w:rPr>
          <w:rFonts w:ascii="Times New Roman" w:hAnsi="Times New Roman" w:cs="Times New Roman"/>
          <w:sz w:val="24"/>
          <w:szCs w:val="24"/>
        </w:rPr>
        <w:t>, programas de computadores podendo ser executadas com a finalidade de produzir uma função desejada e com melhores desempenhos.</w:t>
      </w:r>
    </w:p>
    <w:p w:rsidR="00030253" w:rsidRPr="003E5065" w:rsidRDefault="00B871FF" w:rsidP="006944F2">
      <w:pPr>
        <w:autoSpaceDE w:val="0"/>
        <w:autoSpaceDN w:val="0"/>
        <w:adjustRightInd w:val="0"/>
        <w:spacing w:before="120" w:after="120" w:line="360" w:lineRule="auto"/>
        <w:ind w:firstLine="708"/>
        <w:jc w:val="both"/>
        <w:rPr>
          <w:rFonts w:ascii="Times New Roman" w:hAnsi="Times New Roman" w:cs="Times New Roman"/>
          <w:sz w:val="24"/>
          <w:szCs w:val="24"/>
        </w:rPr>
      </w:pPr>
      <w:r w:rsidRPr="003E5065">
        <w:rPr>
          <w:rFonts w:ascii="Times New Roman" w:hAnsi="Times New Roman" w:cs="Times New Roman"/>
          <w:sz w:val="24"/>
          <w:szCs w:val="24"/>
        </w:rPr>
        <w:t>Segundo Sommerville (2007), a Engenharia de Software é uma disci</w:t>
      </w:r>
      <w:r w:rsidR="006340FB" w:rsidRPr="003E5065">
        <w:rPr>
          <w:rFonts w:ascii="Times New Roman" w:hAnsi="Times New Roman" w:cs="Times New Roman"/>
          <w:sz w:val="24"/>
          <w:szCs w:val="24"/>
        </w:rPr>
        <w:t>plina de engenharia relacionada à</w:t>
      </w:r>
      <w:r w:rsidRPr="003E5065">
        <w:rPr>
          <w:rFonts w:ascii="Times New Roman" w:hAnsi="Times New Roman" w:cs="Times New Roman"/>
          <w:sz w:val="24"/>
          <w:szCs w:val="24"/>
        </w:rPr>
        <w:t xml:space="preserve"> produção de software, desde os estágios iniciais de especificação do sistema até a sua manutenção. Ela tem como objetivo proporcionar que o desenvolvimento do software obtenha um produto de qualidade dentro dos prazos e custos</w:t>
      </w:r>
      <w:r w:rsidR="00625C8A" w:rsidRPr="003E5065">
        <w:rPr>
          <w:rFonts w:ascii="Times New Roman" w:hAnsi="Times New Roman" w:cs="Times New Roman"/>
          <w:sz w:val="24"/>
          <w:szCs w:val="24"/>
        </w:rPr>
        <w:t xml:space="preserve"> estabelecidos. A engenharia de </w:t>
      </w:r>
      <w:r w:rsidRPr="003E5065">
        <w:rPr>
          <w:rFonts w:ascii="Times New Roman" w:hAnsi="Times New Roman" w:cs="Times New Roman"/>
          <w:sz w:val="24"/>
          <w:szCs w:val="24"/>
        </w:rPr>
        <w:t xml:space="preserve">software possui um ciclo de vida clássico, também conhecido como atividades </w:t>
      </w:r>
      <w:r w:rsidRPr="003E5065">
        <w:rPr>
          <w:rFonts w:ascii="Times New Roman" w:hAnsi="Times New Roman" w:cs="Times New Roman"/>
          <w:sz w:val="24"/>
          <w:szCs w:val="24"/>
        </w:rPr>
        <w:lastRenderedPageBreak/>
        <w:t xml:space="preserve">do processo, tendo início no levantamento de requisitos, avançando para desenho do sistema, codificação, testes e manutenção. </w:t>
      </w:r>
    </w:p>
    <w:p w:rsidR="00625C8A" w:rsidRPr="00006893" w:rsidRDefault="00030253" w:rsidP="00066E28">
      <w:pPr>
        <w:pStyle w:val="Cabealho3"/>
        <w:numPr>
          <w:ilvl w:val="2"/>
          <w:numId w:val="15"/>
        </w:numPr>
        <w:rPr>
          <w:rFonts w:ascii="Times New Roman" w:hAnsi="Times New Roman" w:cs="Times New Roman"/>
          <w:sz w:val="24"/>
        </w:rPr>
      </w:pPr>
      <w:r w:rsidRPr="00006893">
        <w:rPr>
          <w:rFonts w:ascii="Times New Roman" w:hAnsi="Times New Roman" w:cs="Times New Roman"/>
          <w:sz w:val="24"/>
        </w:rPr>
        <w:t xml:space="preserve"> </w:t>
      </w:r>
      <w:bookmarkStart w:id="29" w:name="_Toc526105226"/>
      <w:r w:rsidR="00006893" w:rsidRPr="00006893">
        <w:rPr>
          <w:rFonts w:ascii="Times New Roman" w:hAnsi="Times New Roman" w:cs="Times New Roman"/>
          <w:sz w:val="24"/>
        </w:rPr>
        <w:t>Requisitos</w:t>
      </w:r>
      <w:r w:rsidR="00A760EB" w:rsidRPr="00006893">
        <w:rPr>
          <w:rFonts w:ascii="Times New Roman" w:hAnsi="Times New Roman" w:cs="Times New Roman"/>
          <w:sz w:val="24"/>
        </w:rPr>
        <w:t xml:space="preserve"> de Software</w:t>
      </w:r>
      <w:bookmarkEnd w:id="29"/>
    </w:p>
    <w:p w:rsidR="00A760EB" w:rsidRPr="003E5065" w:rsidRDefault="00A760EB" w:rsidP="00A95C83">
      <w:pPr>
        <w:spacing w:before="120" w:after="120" w:line="360" w:lineRule="auto"/>
        <w:ind w:firstLine="708"/>
        <w:jc w:val="both"/>
        <w:rPr>
          <w:rFonts w:ascii="Times New Roman" w:hAnsi="Times New Roman" w:cs="Times New Roman"/>
          <w:sz w:val="24"/>
          <w:szCs w:val="24"/>
        </w:rPr>
      </w:pPr>
      <w:r w:rsidRPr="003E5065">
        <w:rPr>
          <w:rFonts w:ascii="Times New Roman" w:hAnsi="Times New Roman" w:cs="Times New Roman"/>
          <w:sz w:val="24"/>
          <w:szCs w:val="24"/>
        </w:rPr>
        <w:t>De acordo com Sommerville (2011, p. 57), a indústria de software não utiliza o termo requisito de modo consistente. Muitas vezes, o requisito é visto como uma declaração abstrata em alto nível, de uma função que o sistema deve fornecer ou de uma restrição do sistema. Em outras vezes, ele é uma definição detalhada e formal, de uma função do sistema.</w:t>
      </w:r>
    </w:p>
    <w:p w:rsidR="00A760EB" w:rsidRPr="003E5065" w:rsidRDefault="00A760EB" w:rsidP="00A95C83">
      <w:pPr>
        <w:spacing w:before="120" w:after="120" w:line="360" w:lineRule="auto"/>
        <w:ind w:firstLine="708"/>
        <w:jc w:val="both"/>
        <w:rPr>
          <w:rFonts w:ascii="Times New Roman" w:hAnsi="Times New Roman" w:cs="Times New Roman"/>
          <w:sz w:val="24"/>
          <w:szCs w:val="24"/>
        </w:rPr>
      </w:pPr>
      <w:r w:rsidRPr="003E5065">
        <w:rPr>
          <w:rFonts w:ascii="Times New Roman" w:hAnsi="Times New Roman" w:cs="Times New Roman"/>
          <w:sz w:val="24"/>
          <w:szCs w:val="24"/>
        </w:rPr>
        <w:t>Alguns dos problemas que surgem durante a especificação de requisitos são as falhas em não fazer uma separação clara entre os diferentes níveis de descrição dos requisitos. Por isso, Sommerville (2011, p. 57) propõe uma distinção entre eles por meio do uso do termo “requisitos de usuário”, para expressar os requisitos abstratos de alto nível, e “requisitos de sistema”, para expressar a descrição detalhada que o sistema deve fazer. Dessa forma, os requisitos de usuário deverão fornecer, em forma de declarações, quais serviços o sistema deverá oferecer e as restrições com as quais o sistema deve operar. Já os requisitos de sistema são descrições mais detalhadas das funções, serviços e restrições operacionais do sistema.</w:t>
      </w:r>
    </w:p>
    <w:p w:rsidR="00B27530" w:rsidRPr="003E5065" w:rsidRDefault="00B27530" w:rsidP="00A95C83">
      <w:pPr>
        <w:spacing w:before="120" w:after="120" w:line="360" w:lineRule="auto"/>
        <w:ind w:firstLine="708"/>
        <w:jc w:val="both"/>
        <w:rPr>
          <w:rFonts w:ascii="Times New Roman" w:hAnsi="Times New Roman" w:cs="Times New Roman"/>
          <w:sz w:val="24"/>
          <w:szCs w:val="24"/>
        </w:rPr>
      </w:pPr>
      <w:r w:rsidRPr="003E5065">
        <w:rPr>
          <w:rFonts w:ascii="Times New Roman" w:hAnsi="Times New Roman" w:cs="Times New Roman"/>
          <w:sz w:val="24"/>
          <w:szCs w:val="24"/>
        </w:rPr>
        <w:t>Um requisito é a</w:t>
      </w:r>
      <w:r w:rsidR="00B459C7" w:rsidRPr="003E5065">
        <w:rPr>
          <w:rFonts w:ascii="Times New Roman" w:hAnsi="Times New Roman" w:cs="Times New Roman"/>
          <w:sz w:val="24"/>
          <w:szCs w:val="24"/>
        </w:rPr>
        <w:t xml:space="preserve"> condição indispensável para q</w:t>
      </w:r>
      <w:r w:rsidRPr="003E5065">
        <w:rPr>
          <w:rFonts w:ascii="Times New Roman" w:hAnsi="Times New Roman" w:cs="Times New Roman"/>
          <w:sz w:val="24"/>
          <w:szCs w:val="24"/>
        </w:rPr>
        <w:t xml:space="preserve"> se alcançar um determinado objectivo, independentemente da área de informática. Na abordagem da engenharia de software, segu</w:t>
      </w:r>
      <w:r w:rsidR="001603E6" w:rsidRPr="003E5065">
        <w:rPr>
          <w:rFonts w:ascii="Times New Roman" w:hAnsi="Times New Roman" w:cs="Times New Roman"/>
          <w:sz w:val="24"/>
          <w:szCs w:val="24"/>
        </w:rPr>
        <w:t xml:space="preserve">ndo Sommerville (2011, p. 57), </w:t>
      </w:r>
      <w:r w:rsidRPr="003E5065">
        <w:rPr>
          <w:rFonts w:ascii="Times New Roman" w:hAnsi="Times New Roman" w:cs="Times New Roman"/>
          <w:sz w:val="24"/>
          <w:szCs w:val="24"/>
        </w:rPr>
        <w:t xml:space="preserve">os requisitos de um sistema são as descrições do que o sistema deve </w:t>
      </w:r>
      <w:r w:rsidR="00AB1502" w:rsidRPr="003E5065">
        <w:rPr>
          <w:rFonts w:ascii="Times New Roman" w:hAnsi="Times New Roman" w:cs="Times New Roman"/>
          <w:sz w:val="24"/>
          <w:szCs w:val="24"/>
        </w:rPr>
        <w:t>fazer,</w:t>
      </w:r>
      <w:r w:rsidR="001603E6" w:rsidRPr="003E5065">
        <w:rPr>
          <w:rFonts w:ascii="Times New Roman" w:hAnsi="Times New Roman" w:cs="Times New Roman"/>
          <w:sz w:val="24"/>
          <w:szCs w:val="24"/>
        </w:rPr>
        <w:t xml:space="preserve"> </w:t>
      </w:r>
      <w:r w:rsidRPr="003E5065">
        <w:rPr>
          <w:rFonts w:ascii="Times New Roman" w:hAnsi="Times New Roman" w:cs="Times New Roman"/>
          <w:sz w:val="24"/>
          <w:szCs w:val="24"/>
        </w:rPr>
        <w:t xml:space="preserve">os serviços que oferece e as restrições a seu funcionamento. Esses requisitos dizem respeito às necessidades dos usuários para um sistema que deve atender um determinado objetivo, como, por exemplo, cadastrar um pedido de venda ou emitir um relatório. A engenharia de requisitos é um processo que engloba as atividades que são necessárias para criar e manter um documento de requisitos de sistema. </w:t>
      </w:r>
    </w:p>
    <w:p w:rsidR="00B831D6" w:rsidRPr="003E5065" w:rsidRDefault="00B831D6" w:rsidP="00A95C83">
      <w:pPr>
        <w:spacing w:before="120" w:after="120" w:line="360" w:lineRule="auto"/>
        <w:ind w:firstLine="360"/>
        <w:jc w:val="both"/>
        <w:rPr>
          <w:rFonts w:ascii="Times New Roman" w:hAnsi="Times New Roman" w:cs="Times New Roman"/>
          <w:sz w:val="24"/>
          <w:szCs w:val="24"/>
        </w:rPr>
      </w:pPr>
      <w:r w:rsidRPr="003E5065">
        <w:rPr>
          <w:rFonts w:ascii="Times New Roman" w:hAnsi="Times New Roman" w:cs="Times New Roman"/>
          <w:sz w:val="24"/>
          <w:szCs w:val="24"/>
        </w:rPr>
        <w:t>De acordo com Sommerville (2011, p. 59), os requisitos de software são, normalmente, classificados como funcionais ou não funcionais:</w:t>
      </w:r>
    </w:p>
    <w:p w:rsidR="00063088" w:rsidRPr="00687AFE" w:rsidRDefault="00063088" w:rsidP="00066E28">
      <w:pPr>
        <w:pStyle w:val="PargrafodaLista"/>
        <w:numPr>
          <w:ilvl w:val="0"/>
          <w:numId w:val="3"/>
        </w:numPr>
        <w:autoSpaceDE w:val="0"/>
        <w:autoSpaceDN w:val="0"/>
        <w:adjustRightInd w:val="0"/>
        <w:spacing w:before="120" w:after="120" w:line="360" w:lineRule="auto"/>
        <w:contextualSpacing w:val="0"/>
        <w:jc w:val="both"/>
        <w:rPr>
          <w:rFonts w:ascii="Times New Roman" w:hAnsi="Times New Roman" w:cs="Times New Roman"/>
          <w:sz w:val="24"/>
          <w:szCs w:val="24"/>
        </w:rPr>
      </w:pPr>
      <w:r w:rsidRPr="00687AFE">
        <w:rPr>
          <w:rFonts w:ascii="Times New Roman" w:hAnsi="Times New Roman" w:cs="Times New Roman"/>
          <w:b/>
          <w:bCs/>
          <w:sz w:val="24"/>
          <w:szCs w:val="24"/>
        </w:rPr>
        <w:t>Requisitos Funcionais</w:t>
      </w:r>
      <w:r w:rsidRPr="00687AFE">
        <w:rPr>
          <w:rFonts w:ascii="Times New Roman" w:hAnsi="Times New Roman" w:cs="Times New Roman"/>
          <w:bCs/>
          <w:sz w:val="24"/>
          <w:szCs w:val="24"/>
        </w:rPr>
        <w:t>:</w:t>
      </w:r>
      <w:r w:rsidRPr="00687AFE">
        <w:rPr>
          <w:rFonts w:ascii="Times New Roman" w:hAnsi="Times New Roman" w:cs="Times New Roman"/>
          <w:sz w:val="24"/>
          <w:szCs w:val="24"/>
        </w:rPr>
        <w:t xml:space="preserve"> </w:t>
      </w:r>
      <w:r w:rsidR="00661AE1" w:rsidRPr="00687AFE">
        <w:rPr>
          <w:rFonts w:ascii="Times New Roman" w:hAnsi="Times New Roman" w:cs="Times New Roman"/>
          <w:sz w:val="24"/>
          <w:szCs w:val="24"/>
        </w:rPr>
        <w:t>D</w:t>
      </w:r>
      <w:r w:rsidR="00B831D6" w:rsidRPr="00687AFE">
        <w:rPr>
          <w:rFonts w:ascii="Times New Roman" w:hAnsi="Times New Roman" w:cs="Times New Roman"/>
          <w:sz w:val="24"/>
          <w:szCs w:val="24"/>
        </w:rPr>
        <w:t>efine as funções que o sistema deve fornecer, de como o sistema deve reagir a entradas específicas e de como deve se comportar em determinadas situações.</w:t>
      </w:r>
      <w:r w:rsidR="001B2DD1" w:rsidRPr="00687AFE">
        <w:rPr>
          <w:rFonts w:ascii="Times New Roman" w:hAnsi="Times New Roman" w:cs="Times New Roman"/>
          <w:sz w:val="24"/>
          <w:szCs w:val="24"/>
        </w:rPr>
        <w:t xml:space="preserve"> Os requisitos funcionais devem descrever detalhadamente os serviços e a funcionalidade que devem ser fornecidas pelo sistema, indicando suas entradas e saídas, exceções etc. Esses requisitos podem ser expressos de diversas maneiras, com diferentes níveis de detalhes. A imprecisão na especificação de </w:t>
      </w:r>
      <w:r w:rsidR="001B2DD1" w:rsidRPr="00687AFE">
        <w:rPr>
          <w:rFonts w:ascii="Times New Roman" w:hAnsi="Times New Roman" w:cs="Times New Roman"/>
          <w:sz w:val="24"/>
          <w:szCs w:val="24"/>
        </w:rPr>
        <w:lastRenderedPageBreak/>
        <w:t>requisitos é uma das causas de muitos problemas da engenharia de software (SOMMERVILLE, 2011, p. 60).</w:t>
      </w:r>
    </w:p>
    <w:p w:rsidR="009D773C" w:rsidRPr="003E5065" w:rsidRDefault="00967B8C" w:rsidP="00066E28">
      <w:pPr>
        <w:pStyle w:val="PargrafodaLista"/>
        <w:numPr>
          <w:ilvl w:val="0"/>
          <w:numId w:val="3"/>
        </w:numPr>
        <w:autoSpaceDE w:val="0"/>
        <w:autoSpaceDN w:val="0"/>
        <w:adjustRightInd w:val="0"/>
        <w:spacing w:before="120" w:after="120" w:line="360" w:lineRule="auto"/>
        <w:contextualSpacing w:val="0"/>
        <w:jc w:val="both"/>
        <w:rPr>
          <w:rFonts w:ascii="Times New Roman" w:hAnsi="Times New Roman" w:cs="Times New Roman"/>
          <w:sz w:val="24"/>
          <w:szCs w:val="24"/>
        </w:rPr>
      </w:pPr>
      <w:r w:rsidRPr="003E5065">
        <w:rPr>
          <w:rFonts w:ascii="Times New Roman" w:hAnsi="Times New Roman" w:cs="Times New Roman"/>
          <w:b/>
          <w:sz w:val="24"/>
          <w:szCs w:val="24"/>
        </w:rPr>
        <w:t>Requisitos não funcionais</w:t>
      </w:r>
      <w:r w:rsidRPr="003E5065">
        <w:rPr>
          <w:rFonts w:ascii="Times New Roman" w:hAnsi="Times New Roman" w:cs="Times New Roman"/>
          <w:sz w:val="24"/>
          <w:szCs w:val="24"/>
        </w:rPr>
        <w:t>: Descrição de uma propriedade ou característica que o sistema deve possuir ou rstrições que o sistema deve respeita</w:t>
      </w:r>
      <w:r w:rsidR="00661AE1" w:rsidRPr="003E5065">
        <w:rPr>
          <w:rFonts w:ascii="Times New Roman" w:hAnsi="Times New Roman" w:cs="Times New Roman"/>
          <w:sz w:val="24"/>
          <w:szCs w:val="24"/>
        </w:rPr>
        <w:t xml:space="preserve">r.  São os requisitos relacionados à utilização do software em termos de desempenho, confiabilidade, segurança, usabilidade e portabilidade entre </w:t>
      </w:r>
      <w:r w:rsidR="009D773C" w:rsidRPr="003E5065">
        <w:rPr>
          <w:rFonts w:ascii="Times New Roman" w:hAnsi="Times New Roman" w:cs="Times New Roman"/>
          <w:sz w:val="24"/>
          <w:szCs w:val="24"/>
        </w:rPr>
        <w:t>outros.</w:t>
      </w:r>
    </w:p>
    <w:p w:rsidR="009D773C" w:rsidRPr="003E5065" w:rsidRDefault="009D773C" w:rsidP="003E5065">
      <w:pPr>
        <w:spacing w:before="120" w:after="120" w:line="360" w:lineRule="auto"/>
        <w:jc w:val="both"/>
        <w:rPr>
          <w:rFonts w:ascii="Times New Roman" w:hAnsi="Times New Roman" w:cs="Times New Roman"/>
          <w:sz w:val="24"/>
          <w:szCs w:val="24"/>
        </w:rPr>
      </w:pPr>
      <w:r w:rsidRPr="003E5065">
        <w:rPr>
          <w:rFonts w:ascii="Times New Roman" w:hAnsi="Times New Roman" w:cs="Times New Roman"/>
          <w:sz w:val="24"/>
          <w:szCs w:val="24"/>
        </w:rPr>
        <w:t>De</w:t>
      </w:r>
      <w:r w:rsidR="00090320" w:rsidRPr="003E5065">
        <w:rPr>
          <w:rFonts w:ascii="Times New Roman" w:hAnsi="Times New Roman" w:cs="Times New Roman"/>
          <w:sz w:val="24"/>
          <w:szCs w:val="24"/>
        </w:rPr>
        <w:t xml:space="preserve"> </w:t>
      </w:r>
      <w:r w:rsidRPr="003E5065">
        <w:rPr>
          <w:rFonts w:ascii="Times New Roman" w:hAnsi="Times New Roman" w:cs="Times New Roman"/>
          <w:sz w:val="24"/>
          <w:szCs w:val="24"/>
        </w:rPr>
        <w:t>acordo com Sommerville (2011</w:t>
      </w:r>
      <w:r w:rsidR="00F96C79" w:rsidRPr="003E5065">
        <w:rPr>
          <w:rFonts w:ascii="Times New Roman" w:hAnsi="Times New Roman" w:cs="Times New Roman"/>
          <w:sz w:val="24"/>
          <w:szCs w:val="24"/>
        </w:rPr>
        <w:t>, p. 60)</w:t>
      </w:r>
      <w:r w:rsidRPr="003E5065">
        <w:rPr>
          <w:rFonts w:ascii="Times New Roman" w:hAnsi="Times New Roman" w:cs="Times New Roman"/>
          <w:sz w:val="24"/>
          <w:szCs w:val="24"/>
        </w:rPr>
        <w:t xml:space="preserve"> Os requisitos não funcionais são aqueles que não dizem respeito diretamente às funções específicas oferecidas pelo sistema. Eles podem estar rel</w:t>
      </w:r>
      <w:r w:rsidR="00F96C79" w:rsidRPr="003E5065">
        <w:rPr>
          <w:rFonts w:ascii="Times New Roman" w:hAnsi="Times New Roman" w:cs="Times New Roman"/>
          <w:sz w:val="24"/>
          <w:szCs w:val="24"/>
        </w:rPr>
        <w:t>acionados a propriedades, como confiabilidade, tempo de resposta e espço em disco. Como alternativa, eles podem definir restri</w:t>
      </w:r>
      <w:r w:rsidR="000F04CF" w:rsidRPr="003E5065">
        <w:rPr>
          <w:rFonts w:ascii="Times New Roman" w:hAnsi="Times New Roman" w:cs="Times New Roman"/>
          <w:sz w:val="24"/>
          <w:szCs w:val="24"/>
        </w:rPr>
        <w:t xml:space="preserve">ções e as representações para o </w:t>
      </w:r>
      <w:r w:rsidR="00F96C79" w:rsidRPr="003E5065">
        <w:rPr>
          <w:rFonts w:ascii="Times New Roman" w:hAnsi="Times New Roman" w:cs="Times New Roman"/>
          <w:sz w:val="24"/>
          <w:szCs w:val="24"/>
        </w:rPr>
        <w:t>sistema, como a capacidade dos dispositivos E/S(entrda/saída), e as representções de dados utilizadas nas interfaces de sistemas.</w:t>
      </w:r>
    </w:p>
    <w:p w:rsidR="009D773C" w:rsidRPr="003E5065" w:rsidRDefault="000F04CF" w:rsidP="00A80156">
      <w:pPr>
        <w:autoSpaceDE w:val="0"/>
        <w:autoSpaceDN w:val="0"/>
        <w:adjustRightInd w:val="0"/>
        <w:spacing w:before="120" w:after="120" w:line="360" w:lineRule="auto"/>
        <w:ind w:firstLine="708"/>
        <w:jc w:val="both"/>
        <w:rPr>
          <w:rFonts w:ascii="Times New Roman" w:hAnsi="Times New Roman" w:cs="Times New Roman"/>
          <w:sz w:val="24"/>
          <w:szCs w:val="24"/>
        </w:rPr>
      </w:pPr>
      <w:r w:rsidRPr="003E5065">
        <w:rPr>
          <w:rFonts w:ascii="Times New Roman" w:hAnsi="Times New Roman" w:cs="Times New Roman"/>
          <w:sz w:val="24"/>
          <w:szCs w:val="24"/>
        </w:rPr>
        <w:t>Sommerville (2011, p.61) faz uma classificação dos requisitos não funcionais em requisitos de produto, requisitos organizacionais e requisitos externos. Os requisitos de produto são aqueles que especificam o comportamento do produto, podendo ser subdivididos em requisitos de usabilidade, de eficiência, de confiança e de proteção. Os requisitos organizacionais são aqueles derivados das políticas e procedimentos da organização do cliente e do desenvolvedor e são subdivididos em requisitos ambientais, operacionais e de desenvolvimento. Finalmente, os requisitos externos abrangem todos os requisitos que procedem de fatores externos ao sistema e seu processo de desenvolvimento e são subdivididos em requisitos reguladores, éticos e legais.</w:t>
      </w:r>
    </w:p>
    <w:p w:rsidR="00230075" w:rsidRPr="00006893" w:rsidRDefault="00230075" w:rsidP="00066E28">
      <w:pPr>
        <w:pStyle w:val="Cabealho3"/>
        <w:numPr>
          <w:ilvl w:val="2"/>
          <w:numId w:val="15"/>
        </w:numPr>
        <w:rPr>
          <w:rFonts w:ascii="Times New Roman" w:hAnsi="Times New Roman" w:cs="Times New Roman"/>
          <w:sz w:val="24"/>
        </w:rPr>
      </w:pPr>
      <w:bookmarkStart w:id="30" w:name="_Toc526105227"/>
      <w:r w:rsidRPr="00006893">
        <w:rPr>
          <w:rFonts w:ascii="Times New Roman" w:hAnsi="Times New Roman" w:cs="Times New Roman"/>
          <w:sz w:val="24"/>
        </w:rPr>
        <w:t>Engenharia de Requisitos</w:t>
      </w:r>
      <w:bookmarkEnd w:id="30"/>
    </w:p>
    <w:p w:rsidR="00E83D50" w:rsidRPr="003E5065" w:rsidRDefault="006944F2" w:rsidP="006944F2">
      <w:pPr>
        <w:autoSpaceDE w:val="0"/>
        <w:autoSpaceDN w:val="0"/>
        <w:adjustRightInd w:val="0"/>
        <w:spacing w:before="120" w:after="120" w:line="360" w:lineRule="auto"/>
        <w:ind w:firstLine="708"/>
        <w:jc w:val="both"/>
        <w:rPr>
          <w:rFonts w:ascii="Times New Roman" w:hAnsi="Times New Roman" w:cs="Times New Roman"/>
          <w:sz w:val="24"/>
          <w:szCs w:val="24"/>
        </w:rPr>
      </w:pPr>
      <w:r w:rsidRPr="003E5065">
        <w:rPr>
          <w:rFonts w:ascii="Times New Roman" w:hAnsi="Times New Roman" w:cs="Times New Roman"/>
          <w:sz w:val="24"/>
          <w:szCs w:val="24"/>
        </w:rPr>
        <w:t>Conforme</w:t>
      </w:r>
      <w:r w:rsidR="0072085F" w:rsidRPr="003E5065">
        <w:rPr>
          <w:rFonts w:ascii="Times New Roman" w:hAnsi="Times New Roman" w:cs="Times New Roman"/>
          <w:sz w:val="24"/>
          <w:szCs w:val="24"/>
        </w:rPr>
        <w:t xml:space="preserve"> foi abordado no </w:t>
      </w:r>
      <w:r w:rsidRPr="003E5065">
        <w:rPr>
          <w:rFonts w:ascii="Times New Roman" w:hAnsi="Times New Roman" w:cs="Times New Roman"/>
          <w:sz w:val="24"/>
          <w:szCs w:val="24"/>
        </w:rPr>
        <w:t>paragrafo</w:t>
      </w:r>
      <w:r w:rsidR="0072085F" w:rsidRPr="003E5065">
        <w:rPr>
          <w:rFonts w:ascii="Times New Roman" w:hAnsi="Times New Roman" w:cs="Times New Roman"/>
          <w:sz w:val="24"/>
          <w:szCs w:val="24"/>
        </w:rPr>
        <w:t xml:space="preserve"> anterior, à engenharia de requisitos é um processo que envolve todas as atividades necessárias para a criação e manutenção de um documento de requisitos de software. Existem quatro atividades genéricas de processo de engenharia de requisitos que são de alto nível: </w:t>
      </w:r>
      <w:r w:rsidR="00090320" w:rsidRPr="003E5065">
        <w:rPr>
          <w:rFonts w:ascii="Times New Roman" w:hAnsi="Times New Roman" w:cs="Times New Roman"/>
          <w:sz w:val="24"/>
          <w:szCs w:val="24"/>
        </w:rPr>
        <w:t xml:space="preserve">Estudo de viabilidade, levantamento e análise de requisitos, a especificação de requisitos e sua documentação e </w:t>
      </w:r>
      <w:r w:rsidR="00955C5E">
        <w:rPr>
          <w:rFonts w:ascii="Times New Roman" w:hAnsi="Times New Roman" w:cs="Times New Roman"/>
          <w:sz w:val="24"/>
          <w:szCs w:val="24"/>
        </w:rPr>
        <w:t xml:space="preserve">a validação desses requisitos. </w:t>
      </w:r>
      <w:r>
        <w:rPr>
          <w:rFonts w:ascii="Times New Roman" w:hAnsi="Times New Roman" w:cs="Times New Roman"/>
          <w:sz w:val="24"/>
          <w:szCs w:val="24"/>
        </w:rPr>
        <w:t>Na figura 2.1</w:t>
      </w:r>
      <w:r w:rsidR="00955C5E">
        <w:rPr>
          <w:rFonts w:ascii="Times New Roman" w:hAnsi="Times New Roman" w:cs="Times New Roman"/>
          <w:sz w:val="24"/>
          <w:szCs w:val="24"/>
        </w:rPr>
        <w:t xml:space="preserve"> </w:t>
      </w:r>
      <w:r>
        <w:rPr>
          <w:rFonts w:ascii="Times New Roman" w:hAnsi="Times New Roman" w:cs="Times New Roman"/>
          <w:sz w:val="24"/>
          <w:szCs w:val="24"/>
        </w:rPr>
        <w:t xml:space="preserve">apresentamos </w:t>
      </w:r>
      <w:r w:rsidRPr="003E5065">
        <w:rPr>
          <w:rFonts w:ascii="Times New Roman" w:hAnsi="Times New Roman" w:cs="Times New Roman"/>
          <w:sz w:val="24"/>
          <w:szCs w:val="24"/>
        </w:rPr>
        <w:t>a</w:t>
      </w:r>
      <w:r w:rsidR="00090320" w:rsidRPr="003E5065">
        <w:rPr>
          <w:rFonts w:ascii="Times New Roman" w:hAnsi="Times New Roman" w:cs="Times New Roman"/>
          <w:sz w:val="24"/>
          <w:szCs w:val="24"/>
        </w:rPr>
        <w:t xml:space="preserve"> relação entre essas atividades e mostra também os documentos produzidos em cada estágio do processo de engenharia de requisitos, de acordo com Sommerville (2011,  p.  24).</w:t>
      </w:r>
    </w:p>
    <w:p w:rsidR="00084861" w:rsidRDefault="0034276B" w:rsidP="00084861">
      <w:pPr>
        <w:keepNext/>
        <w:autoSpaceDE w:val="0"/>
        <w:autoSpaceDN w:val="0"/>
        <w:adjustRightInd w:val="0"/>
        <w:spacing w:before="120" w:after="120" w:line="360" w:lineRule="auto"/>
        <w:jc w:val="center"/>
      </w:pPr>
      <w:r w:rsidRPr="003E5065">
        <w:rPr>
          <w:rFonts w:ascii="Times New Roman" w:hAnsi="Times New Roman" w:cs="Times New Roman"/>
          <w:noProof/>
          <w:sz w:val="24"/>
          <w:szCs w:val="24"/>
          <w:lang w:eastAsia="pt-PT"/>
        </w:rPr>
        <w:lastRenderedPageBreak/>
        <w:drawing>
          <wp:inline distT="0" distB="0" distL="0" distR="0" wp14:anchorId="07349EE6" wp14:editId="08C0A4AA">
            <wp:extent cx="5020572" cy="1811548"/>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srcRect l="31988" t="38316" r="26009" b="29063"/>
                    <a:stretch/>
                  </pic:blipFill>
                  <pic:spPr bwMode="auto">
                    <a:xfrm>
                      <a:off x="0" y="0"/>
                      <a:ext cx="5020572" cy="1811548"/>
                    </a:xfrm>
                    <a:prstGeom prst="rect">
                      <a:avLst/>
                    </a:prstGeom>
                    <a:ln>
                      <a:noFill/>
                    </a:ln>
                    <a:extLst>
                      <a:ext uri="{53640926-AAD7-44D8-BBD7-CCE9431645EC}">
                        <a14:shadowObscured xmlns:a14="http://schemas.microsoft.com/office/drawing/2010/main"/>
                      </a:ext>
                    </a:extLst>
                  </pic:spPr>
                </pic:pic>
              </a:graphicData>
            </a:graphic>
          </wp:inline>
        </w:drawing>
      </w:r>
    </w:p>
    <w:p w:rsidR="00DE72F5" w:rsidRPr="00084861" w:rsidRDefault="00084861" w:rsidP="00D17C70">
      <w:pPr>
        <w:pStyle w:val="Legenda"/>
        <w:jc w:val="center"/>
        <w:rPr>
          <w:rFonts w:ascii="Times New Roman" w:hAnsi="Times New Roman" w:cs="Times New Roman"/>
          <w:i w:val="0"/>
          <w:color w:val="auto"/>
          <w:sz w:val="20"/>
          <w:szCs w:val="20"/>
        </w:rPr>
      </w:pPr>
      <w:bookmarkStart w:id="31" w:name="_Toc526105312"/>
      <w:r w:rsidRPr="00084861">
        <w:rPr>
          <w:rFonts w:ascii="Times New Roman" w:hAnsi="Times New Roman" w:cs="Times New Roman"/>
          <w:i w:val="0"/>
          <w:color w:val="auto"/>
          <w:sz w:val="20"/>
          <w:szCs w:val="20"/>
        </w:rPr>
        <w:t xml:space="preserve">Figura 2. </w:t>
      </w:r>
      <w:r w:rsidRPr="00084861">
        <w:rPr>
          <w:rFonts w:ascii="Times New Roman" w:hAnsi="Times New Roman" w:cs="Times New Roman"/>
          <w:i w:val="0"/>
          <w:color w:val="auto"/>
          <w:sz w:val="20"/>
          <w:szCs w:val="20"/>
        </w:rPr>
        <w:fldChar w:fldCharType="begin"/>
      </w:r>
      <w:r w:rsidRPr="00084861">
        <w:rPr>
          <w:rFonts w:ascii="Times New Roman" w:hAnsi="Times New Roman" w:cs="Times New Roman"/>
          <w:i w:val="0"/>
          <w:color w:val="auto"/>
          <w:sz w:val="20"/>
          <w:szCs w:val="20"/>
        </w:rPr>
        <w:instrText xml:space="preserve"> SEQ Figura_2. \* ARABIC </w:instrText>
      </w:r>
      <w:r w:rsidRPr="00084861">
        <w:rPr>
          <w:rFonts w:ascii="Times New Roman" w:hAnsi="Times New Roman" w:cs="Times New Roman"/>
          <w:i w:val="0"/>
          <w:color w:val="auto"/>
          <w:sz w:val="20"/>
          <w:szCs w:val="20"/>
        </w:rPr>
        <w:fldChar w:fldCharType="separate"/>
      </w:r>
      <w:r>
        <w:rPr>
          <w:rFonts w:ascii="Times New Roman" w:hAnsi="Times New Roman" w:cs="Times New Roman"/>
          <w:i w:val="0"/>
          <w:noProof/>
          <w:color w:val="auto"/>
          <w:sz w:val="20"/>
          <w:szCs w:val="20"/>
        </w:rPr>
        <w:t>1</w:t>
      </w:r>
      <w:r w:rsidRPr="00084861">
        <w:rPr>
          <w:rFonts w:ascii="Times New Roman" w:hAnsi="Times New Roman" w:cs="Times New Roman"/>
          <w:i w:val="0"/>
          <w:color w:val="auto"/>
          <w:sz w:val="20"/>
          <w:szCs w:val="20"/>
        </w:rPr>
        <w:fldChar w:fldCharType="end"/>
      </w:r>
      <w:r w:rsidR="00D17C70" w:rsidRPr="00084861">
        <w:rPr>
          <w:rFonts w:ascii="Times New Roman" w:hAnsi="Times New Roman" w:cs="Times New Roman"/>
          <w:i w:val="0"/>
          <w:color w:val="auto"/>
          <w:sz w:val="20"/>
          <w:szCs w:val="20"/>
        </w:rPr>
        <w:t xml:space="preserve"> Actividade da Engenharia de Requisitos</w:t>
      </w:r>
      <w:bookmarkEnd w:id="31"/>
    </w:p>
    <w:p w:rsidR="00030253" w:rsidRPr="00687AFE" w:rsidRDefault="0034276B" w:rsidP="00687AFE">
      <w:pPr>
        <w:autoSpaceDE w:val="0"/>
        <w:autoSpaceDN w:val="0"/>
        <w:adjustRightInd w:val="0"/>
        <w:spacing w:after="0" w:line="360" w:lineRule="auto"/>
        <w:jc w:val="center"/>
        <w:rPr>
          <w:rFonts w:ascii="Times New Roman" w:hAnsi="Times New Roman" w:cs="Times New Roman"/>
          <w:iCs/>
          <w:sz w:val="20"/>
          <w:szCs w:val="20"/>
        </w:rPr>
      </w:pPr>
      <w:r w:rsidRPr="00687AFE">
        <w:rPr>
          <w:rFonts w:ascii="Times New Roman" w:hAnsi="Times New Roman" w:cs="Times New Roman"/>
          <w:iCs/>
          <w:sz w:val="20"/>
          <w:szCs w:val="20"/>
        </w:rPr>
        <w:t>Fonte: Sommerville (2011</w:t>
      </w:r>
      <w:r w:rsidR="00DE72F5" w:rsidRPr="00687AFE">
        <w:rPr>
          <w:rFonts w:ascii="Times New Roman" w:hAnsi="Times New Roman" w:cs="Times New Roman"/>
          <w:iCs/>
          <w:sz w:val="20"/>
          <w:szCs w:val="20"/>
        </w:rPr>
        <w:t>,</w:t>
      </w:r>
      <w:r w:rsidRPr="00687AFE">
        <w:rPr>
          <w:rFonts w:ascii="Times New Roman" w:hAnsi="Times New Roman" w:cs="Times New Roman"/>
          <w:iCs/>
          <w:sz w:val="20"/>
          <w:szCs w:val="20"/>
        </w:rPr>
        <w:t xml:space="preserve"> p. 24).</w:t>
      </w:r>
    </w:p>
    <w:p w:rsidR="00D4233A" w:rsidRPr="003E5065" w:rsidRDefault="00B459C7" w:rsidP="00687AFE">
      <w:pPr>
        <w:autoSpaceDE w:val="0"/>
        <w:autoSpaceDN w:val="0"/>
        <w:adjustRightInd w:val="0"/>
        <w:spacing w:before="120" w:after="120" w:line="360" w:lineRule="auto"/>
        <w:ind w:firstLine="708"/>
        <w:jc w:val="both"/>
        <w:rPr>
          <w:rFonts w:ascii="Times New Roman" w:hAnsi="Times New Roman" w:cs="Times New Roman"/>
          <w:iCs/>
          <w:sz w:val="24"/>
          <w:szCs w:val="24"/>
        </w:rPr>
      </w:pPr>
      <w:r w:rsidRPr="003E5065">
        <w:rPr>
          <w:rFonts w:ascii="Times New Roman" w:hAnsi="Times New Roman" w:cs="Times New Roman"/>
          <w:iCs/>
          <w:sz w:val="24"/>
          <w:szCs w:val="24"/>
        </w:rPr>
        <w:t>As atividades de engenharia de requisitos, mostradas nessa figura, dizem respeito ao levantamento, à documentação e à verificação dos requisitos. Porém, é necessário deixar claro que, em praticamente em todos os sistemas, os requisitos se modificam; as pessoas interessadas desenvolvem melhor compreensão do que elas querem que o software faça; a organização compradora do sistema sofre modificações; e são feitas alterações no hardware, no software e no ambiente organizacional do sistema (SOMMERVILLE, 2007, p. 95).</w:t>
      </w:r>
    </w:p>
    <w:p w:rsidR="001441C8" w:rsidRPr="00E35ED3" w:rsidRDefault="00A573AC" w:rsidP="00066E28">
      <w:pPr>
        <w:pStyle w:val="Cabealho2"/>
        <w:numPr>
          <w:ilvl w:val="1"/>
          <w:numId w:val="15"/>
        </w:numPr>
        <w:rPr>
          <w:rFonts w:ascii="Times New Roman" w:hAnsi="Times New Roman" w:cs="Times New Roman"/>
          <w:b/>
        </w:rPr>
      </w:pPr>
      <w:bookmarkStart w:id="32" w:name="_Toc526105228"/>
      <w:r w:rsidRPr="00E35ED3">
        <w:rPr>
          <w:rFonts w:ascii="Times New Roman" w:hAnsi="Times New Roman" w:cs="Times New Roman"/>
          <w:b/>
        </w:rPr>
        <w:t>Modelação</w:t>
      </w:r>
      <w:r w:rsidR="001441C8" w:rsidRPr="00E35ED3">
        <w:rPr>
          <w:rFonts w:ascii="Times New Roman" w:hAnsi="Times New Roman" w:cs="Times New Roman"/>
          <w:b/>
        </w:rPr>
        <w:t xml:space="preserve"> de sistema</w:t>
      </w:r>
      <w:bookmarkEnd w:id="32"/>
    </w:p>
    <w:p w:rsidR="001441C8" w:rsidRPr="003E5065" w:rsidRDefault="00E05BBF" w:rsidP="003E5065">
      <w:pPr>
        <w:spacing w:before="120" w:after="120" w:line="360" w:lineRule="auto"/>
        <w:ind w:firstLine="708"/>
        <w:jc w:val="both"/>
        <w:rPr>
          <w:rFonts w:ascii="Times New Roman" w:hAnsi="Times New Roman" w:cs="Times New Roman"/>
          <w:color w:val="000000"/>
          <w:sz w:val="24"/>
          <w:szCs w:val="24"/>
          <w:lang w:val="pt-BR"/>
        </w:rPr>
      </w:pPr>
      <w:r w:rsidRPr="003E5065">
        <w:rPr>
          <w:rFonts w:ascii="Times New Roman" w:hAnsi="Times New Roman" w:cs="Times New Roman"/>
          <w:color w:val="000000"/>
          <w:sz w:val="24"/>
          <w:szCs w:val="24"/>
          <w:lang w:val="pt-BR"/>
        </w:rPr>
        <w:t>Modelagem de sistema é um processo de desenvolvimento de modelos abstratos de um sistema, em que cada modelo apresenta uma visão ou perspectiva, diferente do sistema. Os modelos são usados durante o processo de engenharia de requisitos para ajudar a extrair os requisitos do sist</w:t>
      </w:r>
      <w:r w:rsidR="004A2E1D" w:rsidRPr="003E5065">
        <w:rPr>
          <w:rFonts w:ascii="Times New Roman" w:hAnsi="Times New Roman" w:cs="Times New Roman"/>
          <w:color w:val="000000"/>
          <w:sz w:val="24"/>
          <w:szCs w:val="24"/>
          <w:lang w:val="pt-BR"/>
        </w:rPr>
        <w:t>ema durante o processo de proje</w:t>
      </w:r>
      <w:r w:rsidRPr="003E5065">
        <w:rPr>
          <w:rFonts w:ascii="Times New Roman" w:hAnsi="Times New Roman" w:cs="Times New Roman"/>
          <w:color w:val="000000"/>
          <w:sz w:val="24"/>
          <w:szCs w:val="24"/>
          <w:lang w:val="pt-BR"/>
        </w:rPr>
        <w:t>to, são usados para descrever o sistema para os</w:t>
      </w:r>
      <w:r w:rsidR="00F04947" w:rsidRPr="003E5065">
        <w:rPr>
          <w:rFonts w:ascii="Times New Roman" w:hAnsi="Times New Roman" w:cs="Times New Roman"/>
          <w:color w:val="000000"/>
          <w:sz w:val="24"/>
          <w:szCs w:val="24"/>
          <w:lang w:val="pt-BR"/>
        </w:rPr>
        <w:t xml:space="preserve"> engenheiros que </w:t>
      </w:r>
      <w:r w:rsidRPr="003E5065">
        <w:rPr>
          <w:rFonts w:ascii="Times New Roman" w:hAnsi="Times New Roman" w:cs="Times New Roman"/>
          <w:color w:val="000000"/>
          <w:sz w:val="24"/>
          <w:szCs w:val="24"/>
          <w:lang w:val="pt-BR"/>
        </w:rPr>
        <w:t>o implementam, bem como para documentar a estrutura e a operação do sistema. Pode</w:t>
      </w:r>
      <w:r w:rsidR="00D92A3D" w:rsidRPr="003E5065">
        <w:rPr>
          <w:rFonts w:ascii="Times New Roman" w:hAnsi="Times New Roman" w:cs="Times New Roman"/>
          <w:color w:val="000000"/>
          <w:sz w:val="24"/>
          <w:szCs w:val="24"/>
          <w:lang w:val="pt-BR"/>
        </w:rPr>
        <w:t xml:space="preserve">-se desenvolver modelos do sistema existente e do sistema a ser desenvolvido. </w:t>
      </w:r>
    </w:p>
    <w:p w:rsidR="00C24355" w:rsidRPr="003E5065" w:rsidRDefault="00D3267B" w:rsidP="003E5065">
      <w:pPr>
        <w:spacing w:before="120" w:after="120" w:line="360" w:lineRule="auto"/>
        <w:ind w:firstLine="708"/>
        <w:jc w:val="both"/>
        <w:rPr>
          <w:rFonts w:ascii="Times New Roman" w:hAnsi="Times New Roman" w:cs="Times New Roman"/>
          <w:color w:val="000000"/>
          <w:sz w:val="24"/>
          <w:szCs w:val="24"/>
          <w:lang w:val="pt-BR"/>
        </w:rPr>
      </w:pPr>
      <w:r>
        <w:rPr>
          <w:rFonts w:ascii="Times New Roman" w:hAnsi="Times New Roman" w:cs="Times New Roman"/>
          <w:color w:val="000000"/>
          <w:sz w:val="24"/>
          <w:szCs w:val="24"/>
          <w:lang w:val="pt-BR"/>
        </w:rPr>
        <w:t xml:space="preserve">Segundo Sommerville (2011, </w:t>
      </w:r>
      <w:r w:rsidR="00C24355" w:rsidRPr="003E5065">
        <w:rPr>
          <w:rFonts w:ascii="Times New Roman" w:hAnsi="Times New Roman" w:cs="Times New Roman"/>
          <w:color w:val="000000"/>
          <w:sz w:val="24"/>
          <w:szCs w:val="24"/>
          <w:lang w:val="pt-BR"/>
        </w:rPr>
        <w:t>p. 82) A modelagem de sistema é o processo de elaboração de modelos abstratos de um sistema, normalmente representado por meio de um diagrama, em que cada um desses modelos apresenta uma visão ou perspectiva diferente do sistema. Esses modelos, normalmente, são elaborados utilizando-se uma notação gráfica, que, em nosso caso, será a UML.</w:t>
      </w:r>
    </w:p>
    <w:p w:rsidR="00215947" w:rsidRPr="00E35ED3" w:rsidRDefault="0027141E" w:rsidP="00066E28">
      <w:pPr>
        <w:pStyle w:val="Cabealho3"/>
        <w:numPr>
          <w:ilvl w:val="2"/>
          <w:numId w:val="15"/>
        </w:numPr>
        <w:rPr>
          <w:rFonts w:ascii="Times New Roman" w:hAnsi="Times New Roman" w:cs="Times New Roman"/>
          <w:sz w:val="24"/>
        </w:rPr>
      </w:pPr>
      <w:r w:rsidRPr="00E35ED3">
        <w:rPr>
          <w:rFonts w:ascii="Times New Roman" w:hAnsi="Times New Roman" w:cs="Times New Roman"/>
          <w:sz w:val="24"/>
        </w:rPr>
        <w:t xml:space="preserve">       </w:t>
      </w:r>
      <w:bookmarkStart w:id="33" w:name="_Toc526105229"/>
      <w:r w:rsidR="00FC2E99" w:rsidRPr="00E35ED3">
        <w:rPr>
          <w:rFonts w:ascii="Times New Roman" w:hAnsi="Times New Roman" w:cs="Times New Roman"/>
          <w:sz w:val="24"/>
        </w:rPr>
        <w:t>Linguagem</w:t>
      </w:r>
      <w:r w:rsidRPr="00E35ED3">
        <w:rPr>
          <w:rFonts w:ascii="Times New Roman" w:hAnsi="Times New Roman" w:cs="Times New Roman"/>
          <w:sz w:val="24"/>
        </w:rPr>
        <w:t xml:space="preserve"> de Modelação (UML)</w:t>
      </w:r>
      <w:bookmarkEnd w:id="33"/>
    </w:p>
    <w:p w:rsidR="003020F0" w:rsidRPr="003E5065" w:rsidRDefault="00FC2E99" w:rsidP="003E5065">
      <w:pPr>
        <w:autoSpaceDE w:val="0"/>
        <w:autoSpaceDN w:val="0"/>
        <w:adjustRightInd w:val="0"/>
        <w:spacing w:before="120" w:after="120" w:line="360" w:lineRule="auto"/>
        <w:ind w:firstLine="708"/>
        <w:jc w:val="both"/>
        <w:rPr>
          <w:rFonts w:ascii="Times New Roman" w:hAnsi="Times New Roman" w:cs="Times New Roman"/>
          <w:sz w:val="24"/>
          <w:szCs w:val="24"/>
          <w:lang w:val="pt-BR"/>
        </w:rPr>
      </w:pPr>
      <w:r w:rsidRPr="003E5065">
        <w:rPr>
          <w:rFonts w:ascii="Times New Roman" w:hAnsi="Times New Roman" w:cs="Times New Roman"/>
          <w:sz w:val="24"/>
          <w:szCs w:val="24"/>
          <w:lang w:val="pt-BR"/>
        </w:rPr>
        <w:t>UML</w:t>
      </w:r>
      <w:r w:rsidR="00F31FA0" w:rsidRPr="003E5065">
        <w:rPr>
          <w:rFonts w:ascii="Times New Roman" w:hAnsi="Times New Roman" w:cs="Times New Roman"/>
          <w:sz w:val="24"/>
          <w:szCs w:val="24"/>
          <w:lang w:val="pt-BR"/>
        </w:rPr>
        <w:t xml:space="preserve"> é a sigla de </w:t>
      </w:r>
      <w:r w:rsidR="00F31FA0" w:rsidRPr="003E5065">
        <w:rPr>
          <w:rFonts w:ascii="Times New Roman" w:hAnsi="Times New Roman" w:cs="Times New Roman"/>
          <w:iCs/>
          <w:sz w:val="24"/>
          <w:szCs w:val="24"/>
          <w:lang w:val="pt-BR"/>
        </w:rPr>
        <w:t>Unified Modelling Language</w:t>
      </w:r>
      <w:r w:rsidR="00F31FA0" w:rsidRPr="003E5065">
        <w:rPr>
          <w:rFonts w:ascii="Times New Roman" w:hAnsi="Times New Roman" w:cs="Times New Roman"/>
          <w:i/>
          <w:iCs/>
          <w:sz w:val="24"/>
          <w:szCs w:val="24"/>
          <w:lang w:val="pt-BR"/>
        </w:rPr>
        <w:t xml:space="preserve">, </w:t>
      </w:r>
      <w:r w:rsidR="00F31FA0" w:rsidRPr="003E5065">
        <w:rPr>
          <w:rFonts w:ascii="Times New Roman" w:hAnsi="Times New Roman" w:cs="Times New Roman"/>
          <w:sz w:val="24"/>
          <w:szCs w:val="24"/>
          <w:lang w:val="pt-BR"/>
        </w:rPr>
        <w:t>que pode ser traduzido por Linguagem de Modelação Unificada</w:t>
      </w:r>
      <w:r w:rsidR="00215947" w:rsidRPr="003E5065">
        <w:rPr>
          <w:rFonts w:ascii="Times New Roman" w:hAnsi="Times New Roman" w:cs="Times New Roman"/>
          <w:sz w:val="24"/>
          <w:szCs w:val="24"/>
          <w:lang w:val="pt-BR"/>
        </w:rPr>
        <w:t>. A UML</w:t>
      </w:r>
      <w:r w:rsidR="007A5592" w:rsidRPr="003E5065">
        <w:rPr>
          <w:rFonts w:ascii="Times New Roman" w:hAnsi="Times New Roman" w:cs="Times New Roman"/>
          <w:sz w:val="24"/>
          <w:szCs w:val="24"/>
          <w:lang w:val="pt-BR"/>
        </w:rPr>
        <w:t xml:space="preserve"> é</w:t>
      </w:r>
      <w:r w:rsidR="00F31FA0" w:rsidRPr="003E5065">
        <w:rPr>
          <w:rFonts w:ascii="Times New Roman" w:hAnsi="Times New Roman" w:cs="Times New Roman"/>
          <w:sz w:val="24"/>
          <w:szCs w:val="24"/>
          <w:lang w:val="pt-BR"/>
        </w:rPr>
        <w:t xml:space="preserve"> uma linguagem que utiliza uma notação padrão para especificar, construir, visualizar e documentar sistemas de info</w:t>
      </w:r>
      <w:r w:rsidR="003020F0" w:rsidRPr="003E5065">
        <w:rPr>
          <w:rFonts w:ascii="Times New Roman" w:hAnsi="Times New Roman" w:cs="Times New Roman"/>
          <w:sz w:val="24"/>
          <w:szCs w:val="24"/>
          <w:lang w:val="pt-BR"/>
        </w:rPr>
        <w:t xml:space="preserve">rmação orientados por </w:t>
      </w:r>
      <w:r w:rsidR="00215947" w:rsidRPr="003E5065">
        <w:rPr>
          <w:rFonts w:ascii="Times New Roman" w:hAnsi="Times New Roman" w:cs="Times New Roman"/>
          <w:sz w:val="24"/>
          <w:szCs w:val="24"/>
          <w:lang w:val="pt-BR"/>
        </w:rPr>
        <w:t>objetos</w:t>
      </w:r>
      <w:r w:rsidR="003020F0" w:rsidRPr="003E5065">
        <w:rPr>
          <w:rFonts w:ascii="Times New Roman" w:hAnsi="Times New Roman" w:cs="Times New Roman"/>
          <w:sz w:val="24"/>
          <w:szCs w:val="24"/>
          <w:lang w:val="pt-BR"/>
        </w:rPr>
        <w:t>.</w:t>
      </w:r>
    </w:p>
    <w:p w:rsidR="00F31FA0" w:rsidRPr="003E5065" w:rsidRDefault="00F31FA0" w:rsidP="003E5065">
      <w:pPr>
        <w:autoSpaceDE w:val="0"/>
        <w:autoSpaceDN w:val="0"/>
        <w:adjustRightInd w:val="0"/>
        <w:spacing w:before="120" w:after="120" w:line="360" w:lineRule="auto"/>
        <w:ind w:firstLine="708"/>
        <w:jc w:val="both"/>
        <w:rPr>
          <w:rFonts w:ascii="Times New Roman" w:hAnsi="Times New Roman" w:cs="Times New Roman"/>
          <w:sz w:val="24"/>
          <w:szCs w:val="24"/>
          <w:lang w:val="pt-BR"/>
        </w:rPr>
      </w:pPr>
      <w:r w:rsidRPr="003E5065">
        <w:rPr>
          <w:rFonts w:ascii="Times New Roman" w:hAnsi="Times New Roman" w:cs="Times New Roman"/>
          <w:sz w:val="24"/>
          <w:szCs w:val="24"/>
          <w:lang w:val="pt-BR"/>
        </w:rPr>
        <w:lastRenderedPageBreak/>
        <w:t>Pela abrangência e simplicidade dos conceitos utilizados, a UML facilita o desenvolvimento de um sistema de informação. Permite integrar os aspectos de natureza organizacional que constituem o negócio e os elementos de natureza tecnológica, que irão constituir o sistema informático, ajudando a dominar a complexidade das regras de negócio e definir os processos e fluxos informativos.</w:t>
      </w:r>
    </w:p>
    <w:p w:rsidR="00F31FA0" w:rsidRPr="003E5065" w:rsidRDefault="00F31FA0" w:rsidP="006944F2">
      <w:pPr>
        <w:autoSpaceDE w:val="0"/>
        <w:autoSpaceDN w:val="0"/>
        <w:adjustRightInd w:val="0"/>
        <w:spacing w:before="120" w:after="120" w:line="360" w:lineRule="auto"/>
        <w:ind w:firstLine="708"/>
        <w:jc w:val="both"/>
        <w:rPr>
          <w:rFonts w:ascii="Times New Roman" w:hAnsi="Times New Roman" w:cs="Times New Roman"/>
          <w:sz w:val="24"/>
          <w:szCs w:val="24"/>
          <w:lang w:val="pt-BR"/>
        </w:rPr>
      </w:pPr>
      <w:r w:rsidRPr="003E5065">
        <w:rPr>
          <w:rFonts w:ascii="Times New Roman" w:hAnsi="Times New Roman" w:cs="Times New Roman"/>
          <w:color w:val="000000"/>
          <w:sz w:val="24"/>
          <w:szCs w:val="24"/>
          <w:lang w:val="pt-BR"/>
        </w:rPr>
        <w:t>A UML é o resultado da unificação da linguagem de modelagem de objetos de 3 métodos líderes do mercado: Booch, Object Modeling Technique (OMT) e Objected-Oriented Software Engineering (OOSE). Em 1997, a UML v1.1 foi adotada pela OMG (Object Management Group) e desde então tornou-se o padrão da indústria de software para a modelagem de objetos e componentes.</w:t>
      </w:r>
      <w:r w:rsidRPr="003E5065">
        <w:rPr>
          <w:rFonts w:ascii="Times New Roman" w:hAnsi="Times New Roman" w:cs="Times New Roman"/>
          <w:sz w:val="24"/>
          <w:szCs w:val="24"/>
          <w:lang w:val="pt-BR"/>
        </w:rPr>
        <w:t xml:space="preserve"> A UML está destinada a ser dominante, a linguagem de modelagem comum a ser usada nas indústrias. Ela está totalmente baseada em conceitos e padrões extensivamente testados provenientes das metodologias existentes anteriormente, e também é muito bem documentada com toda a especificação da semântica da linguagem representada em meta-modelos.</w:t>
      </w:r>
    </w:p>
    <w:p w:rsidR="00F31FA0" w:rsidRPr="003E5065" w:rsidRDefault="00F31FA0" w:rsidP="00066E28">
      <w:pPr>
        <w:pStyle w:val="Cabealho"/>
        <w:numPr>
          <w:ilvl w:val="0"/>
          <w:numId w:val="4"/>
        </w:numPr>
        <w:spacing w:before="120" w:after="120" w:line="360" w:lineRule="auto"/>
        <w:jc w:val="both"/>
        <w:rPr>
          <w:rFonts w:ascii="Times New Roman" w:hAnsi="Times New Roman" w:cs="Times New Roman"/>
          <w:sz w:val="24"/>
          <w:szCs w:val="24"/>
        </w:rPr>
      </w:pPr>
      <w:r w:rsidRPr="003E5065">
        <w:rPr>
          <w:rFonts w:ascii="Times New Roman" w:hAnsi="Times New Roman" w:cs="Times New Roman"/>
          <w:b/>
          <w:sz w:val="24"/>
          <w:szCs w:val="24"/>
        </w:rPr>
        <w:t>Especificar:</w:t>
      </w:r>
      <w:r w:rsidRPr="003E5065">
        <w:rPr>
          <w:rFonts w:ascii="Times New Roman" w:hAnsi="Times New Roman" w:cs="Times New Roman"/>
          <w:sz w:val="24"/>
          <w:szCs w:val="24"/>
        </w:rPr>
        <w:t xml:space="preserve"> Construem-se modelos precisos capaz de dar uma visão do sistema que se pretende de forma não ambíguos e completos.</w:t>
      </w:r>
    </w:p>
    <w:p w:rsidR="00F31FA0" w:rsidRPr="003E5065" w:rsidRDefault="00F31FA0" w:rsidP="00066E28">
      <w:pPr>
        <w:pStyle w:val="Cabealho"/>
        <w:numPr>
          <w:ilvl w:val="0"/>
          <w:numId w:val="4"/>
        </w:numPr>
        <w:spacing w:before="120" w:after="120" w:line="360" w:lineRule="auto"/>
        <w:jc w:val="both"/>
        <w:rPr>
          <w:rFonts w:ascii="Times New Roman" w:hAnsi="Times New Roman" w:cs="Times New Roman"/>
          <w:sz w:val="24"/>
          <w:szCs w:val="24"/>
        </w:rPr>
      </w:pPr>
      <w:r w:rsidRPr="003E5065">
        <w:rPr>
          <w:rFonts w:ascii="Times New Roman" w:hAnsi="Times New Roman" w:cs="Times New Roman"/>
          <w:b/>
          <w:sz w:val="24"/>
          <w:szCs w:val="24"/>
        </w:rPr>
        <w:t>Construir:</w:t>
      </w:r>
      <w:r w:rsidRPr="003E5065">
        <w:rPr>
          <w:rFonts w:ascii="Times New Roman" w:hAnsi="Times New Roman" w:cs="Times New Roman"/>
          <w:sz w:val="24"/>
          <w:szCs w:val="24"/>
        </w:rPr>
        <w:t xml:space="preserve"> Não é uma linguajem de programação, mas seus modelos podem transformar-se em código fonte, tabelas o armazenamento de objectos (Geração directa do código).</w:t>
      </w:r>
    </w:p>
    <w:p w:rsidR="00F31FA0" w:rsidRPr="003E5065" w:rsidRDefault="00F31FA0" w:rsidP="00066E28">
      <w:pPr>
        <w:pStyle w:val="Cabealho"/>
        <w:numPr>
          <w:ilvl w:val="0"/>
          <w:numId w:val="4"/>
        </w:numPr>
        <w:spacing w:before="120" w:after="120" w:line="360" w:lineRule="auto"/>
        <w:jc w:val="both"/>
        <w:rPr>
          <w:rFonts w:ascii="Times New Roman" w:hAnsi="Times New Roman" w:cs="Times New Roman"/>
          <w:sz w:val="24"/>
          <w:szCs w:val="24"/>
        </w:rPr>
      </w:pPr>
      <w:r w:rsidRPr="003E5065">
        <w:rPr>
          <w:rFonts w:ascii="Times New Roman" w:hAnsi="Times New Roman" w:cs="Times New Roman"/>
          <w:b/>
          <w:sz w:val="24"/>
          <w:szCs w:val="24"/>
        </w:rPr>
        <w:t>Visualizar:</w:t>
      </w:r>
      <w:r w:rsidRPr="003E5065">
        <w:rPr>
          <w:rFonts w:ascii="Times New Roman" w:hAnsi="Times New Roman" w:cs="Times New Roman"/>
          <w:sz w:val="24"/>
          <w:szCs w:val="24"/>
        </w:rPr>
        <w:t xml:space="preserve"> Linguagem gráfica com uma semântica bem definida que estandardiza a modelação durante o processo de desenvolvimento do software </w:t>
      </w:r>
      <w:r w:rsidR="003020F0" w:rsidRPr="003E5065">
        <w:rPr>
          <w:rFonts w:ascii="Times New Roman" w:hAnsi="Times New Roman" w:cs="Times New Roman"/>
          <w:sz w:val="24"/>
          <w:szCs w:val="24"/>
        </w:rPr>
        <w:t xml:space="preserve">para que seja legível por </w:t>
      </w:r>
      <w:r w:rsidR="00687AFE" w:rsidRPr="003E5065">
        <w:rPr>
          <w:rFonts w:ascii="Times New Roman" w:hAnsi="Times New Roman" w:cs="Times New Roman"/>
          <w:sz w:val="24"/>
          <w:szCs w:val="24"/>
        </w:rPr>
        <w:t>toda equipa</w:t>
      </w:r>
      <w:r w:rsidRPr="003E5065">
        <w:rPr>
          <w:rFonts w:ascii="Times New Roman" w:hAnsi="Times New Roman" w:cs="Times New Roman"/>
          <w:sz w:val="24"/>
          <w:szCs w:val="24"/>
        </w:rPr>
        <w:t xml:space="preserve"> de projecto.</w:t>
      </w:r>
    </w:p>
    <w:p w:rsidR="00F31FA0" w:rsidRPr="003E5065" w:rsidRDefault="00F31FA0" w:rsidP="00066E28">
      <w:pPr>
        <w:pStyle w:val="Cabealho"/>
        <w:numPr>
          <w:ilvl w:val="0"/>
          <w:numId w:val="4"/>
        </w:numPr>
        <w:spacing w:before="120" w:after="120" w:line="360" w:lineRule="auto"/>
        <w:jc w:val="both"/>
        <w:rPr>
          <w:rFonts w:ascii="Times New Roman" w:hAnsi="Times New Roman" w:cs="Times New Roman"/>
          <w:sz w:val="24"/>
          <w:szCs w:val="24"/>
        </w:rPr>
      </w:pPr>
      <w:r w:rsidRPr="003E5065">
        <w:rPr>
          <w:rFonts w:ascii="Times New Roman" w:hAnsi="Times New Roman" w:cs="Times New Roman"/>
          <w:b/>
          <w:sz w:val="24"/>
          <w:szCs w:val="24"/>
        </w:rPr>
        <w:t>Documentar:</w:t>
      </w:r>
      <w:r w:rsidRPr="003E5065">
        <w:rPr>
          <w:rFonts w:ascii="Times New Roman" w:hAnsi="Times New Roman" w:cs="Times New Roman"/>
          <w:sz w:val="24"/>
          <w:szCs w:val="24"/>
        </w:rPr>
        <w:t xml:space="preserve"> Permite descrever requisitos, a arquitectura e modelar as provas através de artefactos que permite documentar o processo.</w:t>
      </w:r>
    </w:p>
    <w:p w:rsidR="008270E8" w:rsidRPr="00E35ED3" w:rsidRDefault="008270E8" w:rsidP="00066E28">
      <w:pPr>
        <w:pStyle w:val="Cabealho3"/>
        <w:numPr>
          <w:ilvl w:val="2"/>
          <w:numId w:val="15"/>
        </w:numPr>
        <w:rPr>
          <w:rFonts w:ascii="Times New Roman" w:hAnsi="Times New Roman" w:cs="Times New Roman"/>
          <w:sz w:val="24"/>
        </w:rPr>
      </w:pPr>
      <w:bookmarkStart w:id="34" w:name="_Toc526105230"/>
      <w:r w:rsidRPr="00E35ED3">
        <w:rPr>
          <w:rFonts w:ascii="Times New Roman" w:hAnsi="Times New Roman" w:cs="Times New Roman"/>
          <w:sz w:val="24"/>
        </w:rPr>
        <w:t>Visões e Diagramas da</w:t>
      </w:r>
      <w:r w:rsidR="007A5592" w:rsidRPr="00E35ED3">
        <w:rPr>
          <w:rFonts w:ascii="Times New Roman" w:hAnsi="Times New Roman" w:cs="Times New Roman"/>
          <w:sz w:val="24"/>
        </w:rPr>
        <w:t xml:space="preserve"> Linguage</w:t>
      </w:r>
      <w:r w:rsidRPr="00E35ED3">
        <w:rPr>
          <w:rFonts w:ascii="Times New Roman" w:hAnsi="Times New Roman" w:cs="Times New Roman"/>
          <w:sz w:val="24"/>
        </w:rPr>
        <w:t>m de Modelação Unificada.</w:t>
      </w:r>
      <w:bookmarkEnd w:id="34"/>
    </w:p>
    <w:p w:rsidR="008270E8" w:rsidRPr="00B10508" w:rsidRDefault="008270E8" w:rsidP="00B10508">
      <w:pPr>
        <w:autoSpaceDE w:val="0"/>
        <w:autoSpaceDN w:val="0"/>
        <w:adjustRightInd w:val="0"/>
        <w:spacing w:before="120" w:after="120" w:line="360" w:lineRule="auto"/>
        <w:ind w:firstLine="708"/>
        <w:jc w:val="both"/>
        <w:rPr>
          <w:rFonts w:ascii="Times New Roman" w:hAnsi="Times New Roman" w:cs="Times New Roman"/>
          <w:sz w:val="24"/>
          <w:szCs w:val="24"/>
          <w:lang w:val="pt-BR"/>
        </w:rPr>
      </w:pPr>
      <w:r w:rsidRPr="00687AFE">
        <w:rPr>
          <w:rFonts w:ascii="Times New Roman" w:hAnsi="Times New Roman" w:cs="Times New Roman"/>
          <w:b/>
          <w:sz w:val="24"/>
          <w:szCs w:val="24"/>
          <w:lang w:val="pt-BR"/>
        </w:rPr>
        <w:t>Visões:</w:t>
      </w:r>
      <w:r w:rsidRPr="00B10508">
        <w:rPr>
          <w:rFonts w:ascii="Times New Roman" w:hAnsi="Times New Roman" w:cs="Times New Roman"/>
          <w:sz w:val="24"/>
          <w:szCs w:val="24"/>
          <w:lang w:val="pt-BR"/>
        </w:rPr>
        <w:t xml:space="preserve"> A arquitetura de um sistema pode ser descrita através de 5 visões interligadas. Cada visão constitui uma projeção na organização e estrutura do sistema, cujo foco está voltado para determinado aspecto desse sistema. A UML é uma linguagem muito expressiva, abrangendo todas as visões necessárias ao desenvolvimento e implantação de sistemas:</w:t>
      </w:r>
    </w:p>
    <w:p w:rsidR="008270E8" w:rsidRPr="003E5065" w:rsidRDefault="008270E8" w:rsidP="00066E28">
      <w:pPr>
        <w:pStyle w:val="PargrafodaLista"/>
        <w:numPr>
          <w:ilvl w:val="0"/>
          <w:numId w:val="13"/>
        </w:numPr>
        <w:autoSpaceDE w:val="0"/>
        <w:autoSpaceDN w:val="0"/>
        <w:adjustRightInd w:val="0"/>
        <w:spacing w:before="120" w:after="120" w:line="360" w:lineRule="auto"/>
        <w:contextualSpacing w:val="0"/>
        <w:jc w:val="both"/>
        <w:rPr>
          <w:rFonts w:ascii="Times New Roman" w:hAnsi="Times New Roman" w:cs="Times New Roman"/>
          <w:color w:val="000000"/>
          <w:sz w:val="24"/>
          <w:szCs w:val="24"/>
          <w:lang w:val="pt-BR"/>
        </w:rPr>
      </w:pPr>
      <w:r w:rsidRPr="003E5065">
        <w:rPr>
          <w:rFonts w:ascii="Times New Roman" w:hAnsi="Times New Roman" w:cs="Times New Roman"/>
          <w:b/>
          <w:color w:val="000000"/>
          <w:sz w:val="24"/>
          <w:szCs w:val="24"/>
          <w:lang w:val="pt-BR"/>
        </w:rPr>
        <w:lastRenderedPageBreak/>
        <w:t xml:space="preserve">Visão de caso de uso: </w:t>
      </w:r>
      <w:r w:rsidRPr="003E5065">
        <w:rPr>
          <w:rFonts w:ascii="Times New Roman" w:hAnsi="Times New Roman" w:cs="Times New Roman"/>
          <w:color w:val="000000"/>
          <w:sz w:val="24"/>
          <w:szCs w:val="24"/>
          <w:lang w:val="pt-BR"/>
        </w:rPr>
        <w:t>Focaliza os comportamentos de um sistema devendo ser transparente a todos os envolvidos: gerentes, analistas, programadores e usuários finais.</w:t>
      </w:r>
    </w:p>
    <w:p w:rsidR="008270E8" w:rsidRPr="003E5065" w:rsidRDefault="008270E8" w:rsidP="00066E28">
      <w:pPr>
        <w:pStyle w:val="PargrafodaLista"/>
        <w:numPr>
          <w:ilvl w:val="0"/>
          <w:numId w:val="13"/>
        </w:numPr>
        <w:autoSpaceDE w:val="0"/>
        <w:autoSpaceDN w:val="0"/>
        <w:adjustRightInd w:val="0"/>
        <w:spacing w:before="120" w:after="120" w:line="360" w:lineRule="auto"/>
        <w:contextualSpacing w:val="0"/>
        <w:jc w:val="both"/>
        <w:rPr>
          <w:rFonts w:ascii="Times New Roman" w:hAnsi="Times New Roman" w:cs="Times New Roman"/>
          <w:color w:val="000000"/>
          <w:sz w:val="24"/>
          <w:szCs w:val="24"/>
          <w:lang w:val="pt-BR"/>
        </w:rPr>
      </w:pPr>
      <w:r w:rsidRPr="003E5065">
        <w:rPr>
          <w:rFonts w:ascii="Times New Roman" w:hAnsi="Times New Roman" w:cs="Times New Roman"/>
          <w:b/>
          <w:color w:val="000000"/>
          <w:sz w:val="24"/>
          <w:szCs w:val="24"/>
          <w:lang w:val="pt-BR"/>
        </w:rPr>
        <w:t xml:space="preserve">Visão de Projeto: </w:t>
      </w:r>
      <w:r w:rsidRPr="003E5065">
        <w:rPr>
          <w:rFonts w:ascii="Times New Roman" w:hAnsi="Times New Roman" w:cs="Times New Roman"/>
          <w:color w:val="000000"/>
          <w:sz w:val="24"/>
          <w:szCs w:val="24"/>
          <w:lang w:val="pt-BR"/>
        </w:rPr>
        <w:t>Focaliza a estrutura deum sistema através da definição de classes, colaborações e as interfaces do sistema.</w:t>
      </w:r>
    </w:p>
    <w:p w:rsidR="008270E8" w:rsidRPr="003E5065" w:rsidRDefault="008270E8" w:rsidP="00066E28">
      <w:pPr>
        <w:pStyle w:val="PargrafodaLista"/>
        <w:numPr>
          <w:ilvl w:val="0"/>
          <w:numId w:val="13"/>
        </w:numPr>
        <w:autoSpaceDE w:val="0"/>
        <w:autoSpaceDN w:val="0"/>
        <w:adjustRightInd w:val="0"/>
        <w:spacing w:before="120" w:after="120" w:line="360" w:lineRule="auto"/>
        <w:contextualSpacing w:val="0"/>
        <w:jc w:val="both"/>
        <w:rPr>
          <w:rFonts w:ascii="Times New Roman" w:hAnsi="Times New Roman" w:cs="Times New Roman"/>
          <w:color w:val="000000"/>
          <w:sz w:val="24"/>
          <w:szCs w:val="24"/>
          <w:lang w:val="pt-BR"/>
        </w:rPr>
      </w:pPr>
      <w:r w:rsidRPr="003E5065">
        <w:rPr>
          <w:rFonts w:ascii="Times New Roman" w:hAnsi="Times New Roman" w:cs="Times New Roman"/>
          <w:b/>
          <w:color w:val="000000"/>
          <w:sz w:val="24"/>
          <w:szCs w:val="24"/>
          <w:lang w:val="pt-BR"/>
        </w:rPr>
        <w:t>Visão de Processo:</w:t>
      </w:r>
      <w:r w:rsidRPr="003E5065">
        <w:rPr>
          <w:rFonts w:ascii="Times New Roman" w:hAnsi="Times New Roman" w:cs="Times New Roman"/>
          <w:color w:val="000000"/>
          <w:sz w:val="24"/>
          <w:szCs w:val="24"/>
          <w:lang w:val="pt-BR"/>
        </w:rPr>
        <w:t xml:space="preserve"> Focaliza as questões de desempenho e escalabilidade do sistema.</w:t>
      </w:r>
    </w:p>
    <w:p w:rsidR="008270E8" w:rsidRPr="003E5065" w:rsidRDefault="008270E8" w:rsidP="00066E28">
      <w:pPr>
        <w:pStyle w:val="PargrafodaLista"/>
        <w:numPr>
          <w:ilvl w:val="0"/>
          <w:numId w:val="13"/>
        </w:numPr>
        <w:autoSpaceDE w:val="0"/>
        <w:autoSpaceDN w:val="0"/>
        <w:adjustRightInd w:val="0"/>
        <w:spacing w:before="120" w:after="120" w:line="360" w:lineRule="auto"/>
        <w:contextualSpacing w:val="0"/>
        <w:jc w:val="both"/>
        <w:rPr>
          <w:rFonts w:ascii="Times New Roman" w:hAnsi="Times New Roman" w:cs="Times New Roman"/>
          <w:color w:val="000000"/>
          <w:sz w:val="24"/>
          <w:szCs w:val="24"/>
          <w:lang w:val="pt-BR"/>
        </w:rPr>
      </w:pPr>
      <w:r w:rsidRPr="003E5065">
        <w:rPr>
          <w:rFonts w:ascii="Times New Roman" w:hAnsi="Times New Roman" w:cs="Times New Roman"/>
          <w:b/>
          <w:color w:val="000000"/>
          <w:sz w:val="24"/>
          <w:szCs w:val="24"/>
          <w:lang w:val="pt-BR"/>
        </w:rPr>
        <w:t>Visão de Implementação:</w:t>
      </w:r>
      <w:r w:rsidRPr="003E5065">
        <w:rPr>
          <w:rFonts w:ascii="Times New Roman" w:hAnsi="Times New Roman" w:cs="Times New Roman"/>
          <w:color w:val="000000"/>
          <w:sz w:val="24"/>
          <w:szCs w:val="24"/>
          <w:lang w:val="pt-BR"/>
        </w:rPr>
        <w:t xml:space="preserve"> Focaliza os artefatos físicos (programas, bibliotecas, banco de dados) para a efetiva montagem do sistema.</w:t>
      </w:r>
    </w:p>
    <w:p w:rsidR="008270E8" w:rsidRPr="003E5065" w:rsidRDefault="008270E8" w:rsidP="00066E28">
      <w:pPr>
        <w:pStyle w:val="PargrafodaLista"/>
        <w:numPr>
          <w:ilvl w:val="0"/>
          <w:numId w:val="13"/>
        </w:numPr>
        <w:autoSpaceDE w:val="0"/>
        <w:autoSpaceDN w:val="0"/>
        <w:adjustRightInd w:val="0"/>
        <w:spacing w:before="120" w:after="120" w:line="360" w:lineRule="auto"/>
        <w:contextualSpacing w:val="0"/>
        <w:jc w:val="both"/>
        <w:rPr>
          <w:rFonts w:ascii="Times New Roman" w:hAnsi="Times New Roman" w:cs="Times New Roman"/>
          <w:color w:val="000000"/>
          <w:sz w:val="24"/>
          <w:szCs w:val="24"/>
          <w:lang w:val="pt-BR"/>
        </w:rPr>
      </w:pPr>
      <w:r w:rsidRPr="003E5065">
        <w:rPr>
          <w:rFonts w:ascii="Times New Roman" w:hAnsi="Times New Roman" w:cs="Times New Roman"/>
          <w:b/>
          <w:color w:val="000000"/>
          <w:sz w:val="24"/>
          <w:szCs w:val="24"/>
          <w:lang w:val="pt-BR"/>
        </w:rPr>
        <w:t>Visão de Implantação:</w:t>
      </w:r>
      <w:r w:rsidRPr="003E5065">
        <w:rPr>
          <w:rFonts w:ascii="Times New Roman" w:hAnsi="Times New Roman" w:cs="Times New Roman"/>
          <w:color w:val="000000"/>
          <w:sz w:val="24"/>
          <w:szCs w:val="24"/>
          <w:lang w:val="pt-BR"/>
        </w:rPr>
        <w:t xml:space="preserve"> Focaliza a topologia do hardware, liberação e instalação do sistema.</w:t>
      </w:r>
    </w:p>
    <w:p w:rsidR="008270E8" w:rsidRPr="003E5065" w:rsidRDefault="008270E8" w:rsidP="00687AFE">
      <w:pPr>
        <w:autoSpaceDE w:val="0"/>
        <w:autoSpaceDN w:val="0"/>
        <w:adjustRightInd w:val="0"/>
        <w:spacing w:before="120" w:after="120" w:line="360" w:lineRule="auto"/>
        <w:ind w:firstLine="708"/>
        <w:jc w:val="both"/>
        <w:rPr>
          <w:rFonts w:ascii="Times New Roman" w:hAnsi="Times New Roman" w:cs="Times New Roman"/>
          <w:color w:val="000000"/>
          <w:sz w:val="24"/>
          <w:szCs w:val="24"/>
          <w:lang w:val="pt-BR"/>
        </w:rPr>
      </w:pPr>
      <w:r w:rsidRPr="003E5065">
        <w:rPr>
          <w:rFonts w:ascii="Times New Roman" w:hAnsi="Times New Roman" w:cs="Times New Roman"/>
          <w:b/>
          <w:bCs/>
          <w:color w:val="000000"/>
          <w:sz w:val="24"/>
          <w:szCs w:val="24"/>
          <w:lang w:val="pt-BR"/>
        </w:rPr>
        <w:t xml:space="preserve">Diagramas: </w:t>
      </w:r>
      <w:r w:rsidRPr="003E5065">
        <w:rPr>
          <w:rFonts w:ascii="Times New Roman" w:hAnsi="Times New Roman" w:cs="Times New Roman"/>
          <w:color w:val="000000"/>
          <w:sz w:val="24"/>
          <w:szCs w:val="24"/>
          <w:lang w:val="pt-BR"/>
        </w:rPr>
        <w:t>Um diagrama é a apresentação gráfica de um conjunto de elementos e são desenhados para permitir a visualização de um sistema sob diferentes perspectivas. A UML disponibiliza diagramas específicos para a modelagem visual das 5 visões:</w:t>
      </w:r>
    </w:p>
    <w:p w:rsidR="00901EF8" w:rsidRPr="003E5065" w:rsidRDefault="008270E8" w:rsidP="00066E28">
      <w:pPr>
        <w:pStyle w:val="PargrafodaLista"/>
        <w:numPr>
          <w:ilvl w:val="0"/>
          <w:numId w:val="12"/>
        </w:numPr>
        <w:autoSpaceDE w:val="0"/>
        <w:autoSpaceDN w:val="0"/>
        <w:adjustRightInd w:val="0"/>
        <w:spacing w:before="120" w:after="120" w:line="360" w:lineRule="auto"/>
        <w:contextualSpacing w:val="0"/>
        <w:jc w:val="both"/>
        <w:rPr>
          <w:rFonts w:ascii="Times New Roman" w:hAnsi="Times New Roman" w:cs="Times New Roman"/>
          <w:color w:val="000000"/>
          <w:sz w:val="24"/>
          <w:szCs w:val="24"/>
          <w:lang w:val="pt-BR"/>
        </w:rPr>
      </w:pPr>
      <w:r w:rsidRPr="003E5065">
        <w:rPr>
          <w:rFonts w:ascii="Times New Roman" w:hAnsi="Times New Roman" w:cs="Times New Roman"/>
          <w:b/>
          <w:color w:val="000000"/>
          <w:sz w:val="24"/>
          <w:szCs w:val="24"/>
          <w:lang w:val="pt-BR"/>
        </w:rPr>
        <w:t>Diagrama de casos de uso:</w:t>
      </w:r>
      <w:r w:rsidRPr="003E5065">
        <w:rPr>
          <w:rFonts w:ascii="Times New Roman" w:hAnsi="Times New Roman" w:cs="Times New Roman"/>
          <w:color w:val="000000"/>
          <w:sz w:val="24"/>
          <w:szCs w:val="24"/>
          <w:lang w:val="pt-BR"/>
        </w:rPr>
        <w:t xml:space="preserve"> para ilustrar</w:t>
      </w:r>
      <w:r w:rsidR="00EA4BD8">
        <w:rPr>
          <w:rFonts w:ascii="Times New Roman" w:hAnsi="Times New Roman" w:cs="Times New Roman"/>
          <w:color w:val="000000"/>
          <w:sz w:val="24"/>
          <w:szCs w:val="24"/>
          <w:lang w:val="pt-BR"/>
        </w:rPr>
        <w:t xml:space="preserve"> </w:t>
      </w:r>
      <w:r w:rsidRPr="003E5065">
        <w:rPr>
          <w:rFonts w:ascii="Times New Roman" w:hAnsi="Times New Roman" w:cs="Times New Roman"/>
          <w:color w:val="000000"/>
          <w:sz w:val="24"/>
          <w:szCs w:val="24"/>
          <w:lang w:val="pt-BR"/>
        </w:rPr>
        <w:t>as interações do usuário com o sistem</w:t>
      </w:r>
      <w:r w:rsidR="00901EF8" w:rsidRPr="003E5065">
        <w:rPr>
          <w:rFonts w:ascii="Times New Roman" w:hAnsi="Times New Roman" w:cs="Times New Roman"/>
          <w:color w:val="000000"/>
          <w:sz w:val="24"/>
          <w:szCs w:val="24"/>
          <w:lang w:val="pt-BR"/>
        </w:rPr>
        <w:t>a.</w:t>
      </w:r>
    </w:p>
    <w:p w:rsidR="00901EF8" w:rsidRPr="003E5065" w:rsidRDefault="00901EF8" w:rsidP="003E5065">
      <w:pPr>
        <w:pStyle w:val="PargrafodaLista"/>
        <w:autoSpaceDE w:val="0"/>
        <w:autoSpaceDN w:val="0"/>
        <w:adjustRightInd w:val="0"/>
        <w:spacing w:before="120" w:after="120" w:line="360" w:lineRule="auto"/>
        <w:contextualSpacing w:val="0"/>
        <w:jc w:val="both"/>
        <w:rPr>
          <w:rFonts w:ascii="Times New Roman" w:hAnsi="Times New Roman" w:cs="Times New Roman"/>
          <w:color w:val="000000"/>
          <w:sz w:val="24"/>
          <w:szCs w:val="24"/>
          <w:lang w:val="pt-BR"/>
        </w:rPr>
      </w:pPr>
      <w:r w:rsidRPr="003E5065">
        <w:rPr>
          <w:rFonts w:ascii="Times New Roman" w:hAnsi="Times New Roman" w:cs="Times New Roman"/>
          <w:sz w:val="24"/>
          <w:szCs w:val="24"/>
        </w:rPr>
        <w:t xml:space="preserve"> </w:t>
      </w:r>
      <w:r w:rsidRPr="003E5065">
        <w:rPr>
          <w:rFonts w:ascii="Times New Roman" w:hAnsi="Times New Roman" w:cs="Times New Roman"/>
          <w:color w:val="000000"/>
          <w:sz w:val="24"/>
          <w:szCs w:val="24"/>
          <w:lang w:val="pt-BR"/>
        </w:rPr>
        <w:t xml:space="preserve">O diagrama de casos de uso (Use Case Diagram) é, dentre todos os diagramas da UML, o mais abstrato, flexível e informal, sendo utilizado principalmente no início da modelagem do sistema, a partir do documento de requisitos, podendo ser consultado e possivelmente modificado durante todo o processo de engenharia e também serve de base para a modelagem de outros diagramas (GUEDES, 2007, p. 38). </w:t>
      </w:r>
    </w:p>
    <w:p w:rsidR="008270E8" w:rsidRPr="003E5065" w:rsidRDefault="008270E8" w:rsidP="00066E28">
      <w:pPr>
        <w:pStyle w:val="PargrafodaLista"/>
        <w:numPr>
          <w:ilvl w:val="0"/>
          <w:numId w:val="12"/>
        </w:numPr>
        <w:autoSpaceDE w:val="0"/>
        <w:autoSpaceDN w:val="0"/>
        <w:adjustRightInd w:val="0"/>
        <w:spacing w:before="120" w:after="120" w:line="360" w:lineRule="auto"/>
        <w:contextualSpacing w:val="0"/>
        <w:jc w:val="both"/>
        <w:rPr>
          <w:rFonts w:ascii="Times New Roman" w:hAnsi="Times New Roman" w:cs="Times New Roman"/>
          <w:color w:val="000000"/>
          <w:sz w:val="24"/>
          <w:szCs w:val="24"/>
          <w:lang w:val="pt-BR"/>
        </w:rPr>
      </w:pPr>
      <w:r w:rsidRPr="003E5065">
        <w:rPr>
          <w:rFonts w:ascii="Times New Roman" w:hAnsi="Times New Roman" w:cs="Times New Roman"/>
          <w:b/>
          <w:color w:val="000000"/>
          <w:sz w:val="24"/>
          <w:szCs w:val="24"/>
          <w:lang w:val="pt-BR"/>
        </w:rPr>
        <w:t>Diagrama de classe:</w:t>
      </w:r>
      <w:r w:rsidRPr="003E5065">
        <w:rPr>
          <w:rFonts w:ascii="Times New Roman" w:hAnsi="Times New Roman" w:cs="Times New Roman"/>
          <w:color w:val="000000"/>
          <w:sz w:val="24"/>
          <w:szCs w:val="24"/>
          <w:lang w:val="pt-BR"/>
        </w:rPr>
        <w:t xml:space="preserve"> para ilustrar a estrutura lógica.</w:t>
      </w:r>
    </w:p>
    <w:p w:rsidR="008270E8" w:rsidRPr="003E5065" w:rsidRDefault="008270E8" w:rsidP="00066E28">
      <w:pPr>
        <w:pStyle w:val="PargrafodaLista"/>
        <w:numPr>
          <w:ilvl w:val="0"/>
          <w:numId w:val="12"/>
        </w:numPr>
        <w:autoSpaceDE w:val="0"/>
        <w:autoSpaceDN w:val="0"/>
        <w:adjustRightInd w:val="0"/>
        <w:spacing w:before="120" w:after="120" w:line="360" w:lineRule="auto"/>
        <w:contextualSpacing w:val="0"/>
        <w:jc w:val="both"/>
        <w:rPr>
          <w:rFonts w:ascii="Times New Roman" w:hAnsi="Times New Roman" w:cs="Times New Roman"/>
          <w:color w:val="000000"/>
          <w:sz w:val="24"/>
          <w:szCs w:val="24"/>
          <w:lang w:val="pt-BR"/>
        </w:rPr>
      </w:pPr>
      <w:r w:rsidRPr="003E5065">
        <w:rPr>
          <w:rFonts w:ascii="Times New Roman" w:hAnsi="Times New Roman" w:cs="Times New Roman"/>
          <w:b/>
          <w:color w:val="000000"/>
          <w:sz w:val="24"/>
          <w:szCs w:val="24"/>
          <w:lang w:val="pt-BR"/>
        </w:rPr>
        <w:t>Diagrama de objetos:</w:t>
      </w:r>
      <w:r w:rsidRPr="003E5065">
        <w:rPr>
          <w:rFonts w:ascii="Times New Roman" w:hAnsi="Times New Roman" w:cs="Times New Roman"/>
          <w:color w:val="000000"/>
          <w:sz w:val="24"/>
          <w:szCs w:val="24"/>
          <w:lang w:val="pt-BR"/>
        </w:rPr>
        <w:t xml:space="preserve"> para ilustrar os objetos e suas interações.</w:t>
      </w:r>
    </w:p>
    <w:p w:rsidR="008270E8" w:rsidRPr="003E5065" w:rsidRDefault="008270E8" w:rsidP="00066E28">
      <w:pPr>
        <w:pStyle w:val="PargrafodaLista"/>
        <w:numPr>
          <w:ilvl w:val="0"/>
          <w:numId w:val="12"/>
        </w:numPr>
        <w:autoSpaceDE w:val="0"/>
        <w:autoSpaceDN w:val="0"/>
        <w:adjustRightInd w:val="0"/>
        <w:spacing w:before="120" w:after="120" w:line="360" w:lineRule="auto"/>
        <w:contextualSpacing w:val="0"/>
        <w:jc w:val="both"/>
        <w:rPr>
          <w:rFonts w:ascii="Times New Roman" w:hAnsi="Times New Roman" w:cs="Times New Roman"/>
          <w:color w:val="000000"/>
          <w:sz w:val="24"/>
          <w:szCs w:val="24"/>
          <w:lang w:val="pt-BR"/>
        </w:rPr>
      </w:pPr>
      <w:r w:rsidRPr="003E5065">
        <w:rPr>
          <w:rFonts w:ascii="Times New Roman" w:hAnsi="Times New Roman" w:cs="Times New Roman"/>
          <w:b/>
          <w:color w:val="000000"/>
          <w:sz w:val="24"/>
          <w:szCs w:val="24"/>
          <w:lang w:val="pt-BR"/>
        </w:rPr>
        <w:t>Diagrama de estados:</w:t>
      </w:r>
      <w:r w:rsidRPr="003E5065">
        <w:rPr>
          <w:rFonts w:ascii="Times New Roman" w:hAnsi="Times New Roman" w:cs="Times New Roman"/>
          <w:color w:val="000000"/>
          <w:sz w:val="24"/>
          <w:szCs w:val="24"/>
          <w:lang w:val="pt-BR"/>
        </w:rPr>
        <w:t xml:space="preserve"> para ilustrar comportamentos.</w:t>
      </w:r>
    </w:p>
    <w:p w:rsidR="008270E8" w:rsidRPr="003E5065" w:rsidRDefault="008270E8" w:rsidP="00066E28">
      <w:pPr>
        <w:pStyle w:val="PargrafodaLista"/>
        <w:numPr>
          <w:ilvl w:val="0"/>
          <w:numId w:val="12"/>
        </w:numPr>
        <w:autoSpaceDE w:val="0"/>
        <w:autoSpaceDN w:val="0"/>
        <w:adjustRightInd w:val="0"/>
        <w:spacing w:before="120" w:after="120" w:line="360" w:lineRule="auto"/>
        <w:contextualSpacing w:val="0"/>
        <w:jc w:val="both"/>
        <w:rPr>
          <w:rFonts w:ascii="Times New Roman" w:hAnsi="Times New Roman" w:cs="Times New Roman"/>
          <w:color w:val="000000"/>
          <w:sz w:val="24"/>
          <w:szCs w:val="24"/>
          <w:lang w:val="pt-BR"/>
        </w:rPr>
      </w:pPr>
      <w:r w:rsidRPr="003E5065">
        <w:rPr>
          <w:rFonts w:ascii="Times New Roman" w:hAnsi="Times New Roman" w:cs="Times New Roman"/>
          <w:b/>
          <w:color w:val="000000"/>
          <w:sz w:val="24"/>
          <w:szCs w:val="24"/>
          <w:lang w:val="pt-BR"/>
        </w:rPr>
        <w:t>Diagrama de componentes:</w:t>
      </w:r>
      <w:r w:rsidRPr="003E5065">
        <w:rPr>
          <w:rFonts w:ascii="Times New Roman" w:hAnsi="Times New Roman" w:cs="Times New Roman"/>
          <w:color w:val="000000"/>
          <w:sz w:val="24"/>
          <w:szCs w:val="24"/>
          <w:lang w:val="pt-BR"/>
        </w:rPr>
        <w:t xml:space="preserve"> para ilustrara estrutura física do software.</w:t>
      </w:r>
    </w:p>
    <w:p w:rsidR="008270E8" w:rsidRPr="003E5065" w:rsidRDefault="008270E8" w:rsidP="00066E28">
      <w:pPr>
        <w:pStyle w:val="PargrafodaLista"/>
        <w:numPr>
          <w:ilvl w:val="0"/>
          <w:numId w:val="12"/>
        </w:numPr>
        <w:autoSpaceDE w:val="0"/>
        <w:autoSpaceDN w:val="0"/>
        <w:adjustRightInd w:val="0"/>
        <w:spacing w:before="120" w:after="120" w:line="360" w:lineRule="auto"/>
        <w:contextualSpacing w:val="0"/>
        <w:jc w:val="both"/>
        <w:rPr>
          <w:rFonts w:ascii="Times New Roman" w:hAnsi="Times New Roman" w:cs="Times New Roman"/>
          <w:color w:val="000000"/>
          <w:sz w:val="24"/>
          <w:szCs w:val="24"/>
          <w:lang w:val="pt-BR"/>
        </w:rPr>
      </w:pPr>
      <w:r w:rsidRPr="003E5065">
        <w:rPr>
          <w:rFonts w:ascii="Times New Roman" w:hAnsi="Times New Roman" w:cs="Times New Roman"/>
          <w:b/>
          <w:color w:val="000000"/>
          <w:sz w:val="24"/>
          <w:szCs w:val="24"/>
          <w:lang w:val="pt-BR"/>
        </w:rPr>
        <w:t>Diagrama de Interações:</w:t>
      </w:r>
      <w:r w:rsidRPr="003E5065">
        <w:rPr>
          <w:rFonts w:ascii="Times New Roman" w:hAnsi="Times New Roman" w:cs="Times New Roman"/>
          <w:color w:val="000000"/>
          <w:sz w:val="24"/>
          <w:szCs w:val="24"/>
          <w:lang w:val="pt-BR"/>
        </w:rPr>
        <w:t xml:space="preserve"> composto de diagrama de sequência e diagrama de colaboração Utilizado para ilustrar comportamentos.</w:t>
      </w:r>
    </w:p>
    <w:p w:rsidR="008270E8" w:rsidRPr="003E5065" w:rsidRDefault="008270E8" w:rsidP="00066E28">
      <w:pPr>
        <w:pStyle w:val="PargrafodaLista"/>
        <w:numPr>
          <w:ilvl w:val="0"/>
          <w:numId w:val="12"/>
        </w:numPr>
        <w:autoSpaceDE w:val="0"/>
        <w:autoSpaceDN w:val="0"/>
        <w:adjustRightInd w:val="0"/>
        <w:spacing w:before="120" w:after="120" w:line="360" w:lineRule="auto"/>
        <w:contextualSpacing w:val="0"/>
        <w:jc w:val="both"/>
        <w:rPr>
          <w:rFonts w:ascii="Times New Roman" w:hAnsi="Times New Roman" w:cs="Times New Roman"/>
          <w:color w:val="000000"/>
          <w:sz w:val="24"/>
          <w:szCs w:val="24"/>
          <w:lang w:val="pt-BR"/>
        </w:rPr>
      </w:pPr>
      <w:r w:rsidRPr="003E5065">
        <w:rPr>
          <w:rFonts w:ascii="Times New Roman" w:hAnsi="Times New Roman" w:cs="Times New Roman"/>
          <w:b/>
          <w:color w:val="000000"/>
          <w:sz w:val="24"/>
          <w:szCs w:val="24"/>
          <w:lang w:val="pt-BR"/>
        </w:rPr>
        <w:t>Diagrama de Atividades:</w:t>
      </w:r>
      <w:r w:rsidRPr="003E5065">
        <w:rPr>
          <w:rFonts w:ascii="Times New Roman" w:hAnsi="Times New Roman" w:cs="Times New Roman"/>
          <w:color w:val="000000"/>
          <w:sz w:val="24"/>
          <w:szCs w:val="24"/>
          <w:lang w:val="pt-BR"/>
        </w:rPr>
        <w:t xml:space="preserve"> para ilustrar o fluxo dos eventos.</w:t>
      </w:r>
    </w:p>
    <w:p w:rsidR="00047852" w:rsidRPr="003E5065" w:rsidRDefault="00047852" w:rsidP="003E5065">
      <w:pPr>
        <w:autoSpaceDE w:val="0"/>
        <w:autoSpaceDN w:val="0"/>
        <w:adjustRightInd w:val="0"/>
        <w:spacing w:before="120" w:after="120" w:line="360" w:lineRule="auto"/>
        <w:jc w:val="both"/>
        <w:rPr>
          <w:rFonts w:ascii="Times New Roman" w:hAnsi="Times New Roman" w:cs="Times New Roman"/>
          <w:color w:val="000000"/>
          <w:sz w:val="24"/>
          <w:szCs w:val="24"/>
          <w:lang w:val="pt-BR"/>
        </w:rPr>
      </w:pPr>
    </w:p>
    <w:p w:rsidR="0004121B" w:rsidRPr="00E35ED3" w:rsidRDefault="00047852" w:rsidP="00066E28">
      <w:pPr>
        <w:pStyle w:val="Cabealho3"/>
        <w:numPr>
          <w:ilvl w:val="2"/>
          <w:numId w:val="15"/>
        </w:numPr>
        <w:rPr>
          <w:rFonts w:ascii="Times New Roman" w:hAnsi="Times New Roman" w:cs="Times New Roman"/>
          <w:sz w:val="24"/>
        </w:rPr>
      </w:pPr>
      <w:bookmarkStart w:id="35" w:name="_Toc403556611"/>
      <w:bookmarkStart w:id="36" w:name="_Toc405793998"/>
      <w:bookmarkStart w:id="37" w:name="_Toc526105231"/>
      <w:r w:rsidRPr="00E35ED3">
        <w:rPr>
          <w:rFonts w:ascii="Times New Roman" w:hAnsi="Times New Roman" w:cs="Times New Roman"/>
          <w:sz w:val="24"/>
        </w:rPr>
        <w:lastRenderedPageBreak/>
        <w:t>Vantagens da UML</w:t>
      </w:r>
      <w:bookmarkEnd w:id="35"/>
      <w:bookmarkEnd w:id="36"/>
      <w:bookmarkEnd w:id="37"/>
    </w:p>
    <w:p w:rsidR="0004121B" w:rsidRPr="003E5065" w:rsidRDefault="0004121B" w:rsidP="00687AFE">
      <w:pPr>
        <w:autoSpaceDE w:val="0"/>
        <w:autoSpaceDN w:val="0"/>
        <w:adjustRightInd w:val="0"/>
        <w:spacing w:before="120" w:after="120" w:line="360" w:lineRule="auto"/>
        <w:ind w:firstLine="708"/>
        <w:jc w:val="both"/>
        <w:rPr>
          <w:rFonts w:ascii="Times New Roman" w:eastAsia="Calibri" w:hAnsi="Times New Roman" w:cs="Times New Roman"/>
          <w:color w:val="000000"/>
          <w:sz w:val="24"/>
          <w:szCs w:val="24"/>
          <w:lang w:val="pt-BR"/>
        </w:rPr>
      </w:pPr>
      <w:r w:rsidRPr="003E5065">
        <w:rPr>
          <w:rFonts w:ascii="Times New Roman" w:eastAsia="Calibri" w:hAnsi="Times New Roman" w:cs="Times New Roman"/>
          <w:b/>
          <w:color w:val="000000"/>
          <w:sz w:val="24"/>
          <w:szCs w:val="24"/>
          <w:lang w:val="pt-BR"/>
        </w:rPr>
        <w:t xml:space="preserve">Modelagem: </w:t>
      </w:r>
      <w:r w:rsidRPr="003E5065">
        <w:rPr>
          <w:rFonts w:ascii="Times New Roman" w:eastAsia="Calibri" w:hAnsi="Times New Roman" w:cs="Times New Roman"/>
          <w:color w:val="000000"/>
          <w:sz w:val="24"/>
          <w:szCs w:val="24"/>
          <w:lang w:val="pt-BR"/>
        </w:rPr>
        <w:t xml:space="preserve">Utilizamos a modelagem para compreender melhor o sistema que estamos desenvolvendo. Em um sentido mais amplo, um modelo é uma simplificação da realidade. </w:t>
      </w:r>
    </w:p>
    <w:p w:rsidR="0004121B" w:rsidRPr="003E5065" w:rsidRDefault="0004121B" w:rsidP="00687AFE">
      <w:pPr>
        <w:autoSpaceDE w:val="0"/>
        <w:autoSpaceDN w:val="0"/>
        <w:adjustRightInd w:val="0"/>
        <w:spacing w:before="120" w:after="120" w:line="360" w:lineRule="auto"/>
        <w:ind w:firstLine="708"/>
        <w:jc w:val="both"/>
        <w:rPr>
          <w:rFonts w:ascii="Times New Roman" w:eastAsia="Calibri" w:hAnsi="Times New Roman" w:cs="Times New Roman"/>
          <w:color w:val="000000"/>
          <w:sz w:val="24"/>
          <w:szCs w:val="24"/>
          <w:lang w:val="pt-BR"/>
        </w:rPr>
      </w:pPr>
      <w:r w:rsidRPr="003E5065">
        <w:rPr>
          <w:rFonts w:ascii="Times New Roman" w:eastAsia="Calibri" w:hAnsi="Times New Roman" w:cs="Times New Roman"/>
          <w:color w:val="000000"/>
          <w:sz w:val="24"/>
          <w:szCs w:val="24"/>
          <w:lang w:val="pt-BR"/>
        </w:rPr>
        <w:t>A modelagem visual com a UML torna a arquitetura do sistema mais tangível, permitindo a avaliação em dimensões múltiplas.</w:t>
      </w:r>
    </w:p>
    <w:p w:rsidR="0004121B" w:rsidRPr="003E5065" w:rsidRDefault="0004121B" w:rsidP="00687AFE">
      <w:pPr>
        <w:autoSpaceDE w:val="0"/>
        <w:autoSpaceDN w:val="0"/>
        <w:adjustRightInd w:val="0"/>
        <w:spacing w:before="120" w:after="120" w:line="360" w:lineRule="auto"/>
        <w:ind w:firstLine="708"/>
        <w:jc w:val="both"/>
        <w:rPr>
          <w:rFonts w:ascii="Times New Roman" w:eastAsia="Calibri" w:hAnsi="Times New Roman" w:cs="Times New Roman"/>
          <w:color w:val="000000"/>
          <w:sz w:val="24"/>
          <w:szCs w:val="24"/>
          <w:lang w:val="pt-BR"/>
        </w:rPr>
      </w:pPr>
      <w:r w:rsidRPr="003E5065">
        <w:rPr>
          <w:rFonts w:ascii="Times New Roman" w:eastAsia="Calibri" w:hAnsi="Times New Roman" w:cs="Times New Roman"/>
          <w:color w:val="000000"/>
          <w:sz w:val="24"/>
          <w:szCs w:val="24"/>
          <w:lang w:val="pt-BR"/>
        </w:rPr>
        <w:t>A UML permite avaliar a aderência e a qualidade da arquitetura através de iterações precoces com o usuário quando os defeitos podem ser corrigidos antes de comprometer o sucesso do projeto.</w:t>
      </w:r>
    </w:p>
    <w:p w:rsidR="0004121B" w:rsidRPr="003E5065" w:rsidRDefault="0004121B" w:rsidP="00687AFE">
      <w:pPr>
        <w:autoSpaceDE w:val="0"/>
        <w:autoSpaceDN w:val="0"/>
        <w:adjustRightInd w:val="0"/>
        <w:spacing w:before="120" w:after="120" w:line="360" w:lineRule="auto"/>
        <w:ind w:firstLine="708"/>
        <w:jc w:val="both"/>
        <w:rPr>
          <w:rFonts w:ascii="Times New Roman" w:eastAsia="Calibri" w:hAnsi="Times New Roman" w:cs="Times New Roman"/>
          <w:color w:val="000000"/>
          <w:sz w:val="24"/>
          <w:szCs w:val="24"/>
          <w:lang w:val="pt-BR"/>
        </w:rPr>
      </w:pPr>
      <w:r w:rsidRPr="003E5065">
        <w:rPr>
          <w:rFonts w:ascii="Times New Roman" w:eastAsia="Calibri" w:hAnsi="Times New Roman" w:cs="Times New Roman"/>
          <w:b/>
          <w:color w:val="000000"/>
          <w:sz w:val="24"/>
          <w:szCs w:val="24"/>
          <w:lang w:val="pt-BR"/>
        </w:rPr>
        <w:t xml:space="preserve">Linguagem de Modelagem: </w:t>
      </w:r>
      <w:r w:rsidRPr="003E5065">
        <w:rPr>
          <w:rFonts w:ascii="Times New Roman" w:eastAsia="Calibri" w:hAnsi="Times New Roman" w:cs="Times New Roman"/>
          <w:color w:val="000000"/>
          <w:sz w:val="24"/>
          <w:szCs w:val="24"/>
          <w:lang w:val="pt-BR"/>
        </w:rPr>
        <w:t>Utilizando uma linguagem de modelagem padrão como a UML, os diferentes membros da equipe tanto de desenvolvimento como business podem comunicar suas decisões sem que haja ambiguidades ou diferenças de interpretação.</w:t>
      </w:r>
    </w:p>
    <w:p w:rsidR="0004121B" w:rsidRPr="003E5065" w:rsidRDefault="0004121B" w:rsidP="00687AFE">
      <w:pPr>
        <w:autoSpaceDE w:val="0"/>
        <w:autoSpaceDN w:val="0"/>
        <w:adjustRightInd w:val="0"/>
        <w:spacing w:before="120" w:after="120" w:line="360" w:lineRule="auto"/>
        <w:ind w:firstLine="708"/>
        <w:jc w:val="both"/>
        <w:rPr>
          <w:rFonts w:ascii="Times New Roman" w:eastAsia="Calibri" w:hAnsi="Times New Roman" w:cs="Times New Roman"/>
          <w:sz w:val="24"/>
          <w:szCs w:val="24"/>
          <w:lang w:val="pt-BR"/>
        </w:rPr>
      </w:pPr>
      <w:r w:rsidRPr="003E5065">
        <w:rPr>
          <w:rFonts w:ascii="Times New Roman" w:eastAsia="Calibri" w:hAnsi="Times New Roman" w:cs="Times New Roman"/>
          <w:b/>
          <w:color w:val="000000"/>
          <w:sz w:val="24"/>
          <w:szCs w:val="24"/>
          <w:lang w:val="pt-BR"/>
        </w:rPr>
        <w:t xml:space="preserve">Modelagem Visual: </w:t>
      </w:r>
      <w:r w:rsidRPr="003E5065">
        <w:rPr>
          <w:rFonts w:ascii="Times New Roman" w:eastAsia="Calibri" w:hAnsi="Times New Roman" w:cs="Times New Roman"/>
          <w:color w:val="000000"/>
          <w:sz w:val="24"/>
          <w:szCs w:val="24"/>
          <w:lang w:val="pt-BR"/>
        </w:rPr>
        <w:t>A modelagem visual permite que os detalhes do processo sejam expostos ou escondidos conforme a necessidade, auxiliando o desenvolvimento de projetos complexos e extensos. Além disto, a UML ajuda a manter a consist</w:t>
      </w:r>
      <w:r w:rsidR="00FC2E99" w:rsidRPr="003E5065">
        <w:rPr>
          <w:rFonts w:ascii="Times New Roman" w:eastAsia="Calibri" w:hAnsi="Times New Roman" w:cs="Times New Roman"/>
          <w:color w:val="000000"/>
          <w:sz w:val="24"/>
          <w:szCs w:val="24"/>
          <w:lang w:val="pt-BR"/>
        </w:rPr>
        <w:t xml:space="preserve">ência entre a especificação e a </w:t>
      </w:r>
      <w:r w:rsidRPr="003E5065">
        <w:rPr>
          <w:rFonts w:ascii="Times New Roman" w:eastAsia="Calibri" w:hAnsi="Times New Roman" w:cs="Times New Roman"/>
          <w:color w:val="000000"/>
          <w:sz w:val="24"/>
          <w:szCs w:val="24"/>
          <w:lang w:val="pt-BR"/>
        </w:rPr>
        <w:t>implementação através do desenvolvimento iterativo e do planejamento de testes em cada iteração. Com o desenvolvimento focado no usuário e no business, o resultado final é diminuir o ciclo de vida e garantir a qualidade do sistema</w:t>
      </w:r>
      <w:r w:rsidR="00A573AC" w:rsidRPr="003E5065">
        <w:rPr>
          <w:rFonts w:ascii="Times New Roman" w:eastAsia="Calibri" w:hAnsi="Times New Roman" w:cs="Times New Roman"/>
          <w:sz w:val="24"/>
          <w:szCs w:val="24"/>
          <w:lang w:val="pt-BR"/>
        </w:rPr>
        <w:t>.</w:t>
      </w:r>
    </w:p>
    <w:p w:rsidR="0004121B" w:rsidRPr="00687AFE" w:rsidRDefault="0004121B" w:rsidP="00066E28">
      <w:pPr>
        <w:pStyle w:val="PargrafodaLista"/>
        <w:numPr>
          <w:ilvl w:val="0"/>
          <w:numId w:val="21"/>
        </w:numPr>
        <w:autoSpaceDE w:val="0"/>
        <w:autoSpaceDN w:val="0"/>
        <w:adjustRightInd w:val="0"/>
        <w:spacing w:before="120" w:after="120" w:line="360" w:lineRule="auto"/>
        <w:jc w:val="both"/>
        <w:rPr>
          <w:rFonts w:ascii="Times New Roman" w:eastAsia="Calibri" w:hAnsi="Times New Roman" w:cs="Times New Roman"/>
          <w:sz w:val="24"/>
          <w:szCs w:val="24"/>
          <w:lang w:val="pt-BR"/>
        </w:rPr>
      </w:pPr>
      <w:r w:rsidRPr="00687AFE">
        <w:rPr>
          <w:rFonts w:ascii="Times New Roman" w:eastAsia="Calibri" w:hAnsi="Times New Roman" w:cs="Times New Roman"/>
          <w:sz w:val="24"/>
          <w:szCs w:val="24"/>
          <w:lang w:val="pt-BR"/>
        </w:rPr>
        <w:t>Define um mapeamento da análise ao projeto e à implementação.</w:t>
      </w:r>
    </w:p>
    <w:p w:rsidR="0004121B" w:rsidRPr="00687AFE" w:rsidRDefault="0004121B" w:rsidP="00066E28">
      <w:pPr>
        <w:pStyle w:val="PargrafodaLista"/>
        <w:numPr>
          <w:ilvl w:val="0"/>
          <w:numId w:val="21"/>
        </w:numPr>
        <w:autoSpaceDE w:val="0"/>
        <w:autoSpaceDN w:val="0"/>
        <w:adjustRightInd w:val="0"/>
        <w:spacing w:before="120" w:after="120" w:line="360" w:lineRule="auto"/>
        <w:jc w:val="both"/>
        <w:rPr>
          <w:rFonts w:ascii="Times New Roman" w:eastAsia="Calibri" w:hAnsi="Times New Roman" w:cs="Times New Roman"/>
          <w:sz w:val="24"/>
          <w:szCs w:val="24"/>
          <w:lang w:val="pt-BR"/>
        </w:rPr>
      </w:pPr>
      <w:r w:rsidRPr="00687AFE">
        <w:rPr>
          <w:rFonts w:ascii="Times New Roman" w:eastAsia="Calibri" w:hAnsi="Times New Roman" w:cs="Times New Roman"/>
          <w:sz w:val="24"/>
          <w:szCs w:val="24"/>
          <w:lang w:val="pt-BR"/>
        </w:rPr>
        <w:t>Define uma notação expressiva e consistente.</w:t>
      </w:r>
    </w:p>
    <w:p w:rsidR="0004121B" w:rsidRPr="00687AFE" w:rsidRDefault="0004121B" w:rsidP="00066E28">
      <w:pPr>
        <w:numPr>
          <w:ilvl w:val="0"/>
          <w:numId w:val="21"/>
        </w:numPr>
        <w:autoSpaceDE w:val="0"/>
        <w:autoSpaceDN w:val="0"/>
        <w:adjustRightInd w:val="0"/>
        <w:spacing w:before="120" w:after="120" w:line="360" w:lineRule="auto"/>
        <w:jc w:val="both"/>
        <w:rPr>
          <w:rFonts w:ascii="Times New Roman" w:eastAsia="Calibri" w:hAnsi="Times New Roman" w:cs="Times New Roman"/>
          <w:sz w:val="24"/>
          <w:szCs w:val="24"/>
          <w:lang w:val="pt-BR"/>
        </w:rPr>
      </w:pPr>
      <w:r w:rsidRPr="00687AFE">
        <w:rPr>
          <w:rFonts w:ascii="Times New Roman" w:eastAsia="Calibri" w:hAnsi="Times New Roman" w:cs="Times New Roman"/>
          <w:sz w:val="24"/>
          <w:szCs w:val="24"/>
          <w:lang w:val="pt-BR"/>
        </w:rPr>
        <w:t>Facilita a comunicação entre as pessoas;</w:t>
      </w:r>
    </w:p>
    <w:p w:rsidR="0004121B" w:rsidRPr="00687AFE" w:rsidRDefault="0004121B" w:rsidP="00066E28">
      <w:pPr>
        <w:numPr>
          <w:ilvl w:val="0"/>
          <w:numId w:val="21"/>
        </w:numPr>
        <w:autoSpaceDE w:val="0"/>
        <w:autoSpaceDN w:val="0"/>
        <w:adjustRightInd w:val="0"/>
        <w:spacing w:before="120" w:after="120" w:line="360" w:lineRule="auto"/>
        <w:jc w:val="both"/>
        <w:rPr>
          <w:rFonts w:ascii="Times New Roman" w:eastAsia="Calibri" w:hAnsi="Times New Roman" w:cs="Times New Roman"/>
          <w:sz w:val="24"/>
          <w:szCs w:val="24"/>
          <w:lang w:val="pt-BR"/>
        </w:rPr>
      </w:pPr>
      <w:r w:rsidRPr="00687AFE">
        <w:rPr>
          <w:rFonts w:ascii="Times New Roman" w:eastAsia="Calibri" w:hAnsi="Times New Roman" w:cs="Times New Roman"/>
          <w:sz w:val="24"/>
          <w:szCs w:val="24"/>
          <w:lang w:val="pt-BR"/>
        </w:rPr>
        <w:t>Ajuda a apontar inconsistências e omissões;</w:t>
      </w:r>
    </w:p>
    <w:p w:rsidR="00C82705" w:rsidRPr="003E5065" w:rsidRDefault="0004121B" w:rsidP="00066E28">
      <w:pPr>
        <w:numPr>
          <w:ilvl w:val="0"/>
          <w:numId w:val="21"/>
        </w:numPr>
        <w:autoSpaceDE w:val="0"/>
        <w:autoSpaceDN w:val="0"/>
        <w:adjustRightInd w:val="0"/>
        <w:spacing w:before="120" w:after="120" w:line="360" w:lineRule="auto"/>
        <w:jc w:val="both"/>
        <w:rPr>
          <w:rFonts w:ascii="Times New Roman" w:eastAsia="Calibri" w:hAnsi="Times New Roman" w:cs="Times New Roman"/>
          <w:sz w:val="24"/>
          <w:szCs w:val="24"/>
        </w:rPr>
      </w:pPr>
      <w:r w:rsidRPr="00687AFE">
        <w:rPr>
          <w:rFonts w:ascii="Times New Roman" w:eastAsia="Calibri" w:hAnsi="Times New Roman" w:cs="Times New Roman"/>
          <w:sz w:val="24"/>
          <w:szCs w:val="24"/>
          <w:lang w:val="pt-BR"/>
        </w:rPr>
        <w:t>Suporta a análise e projeto</w:t>
      </w:r>
      <w:r w:rsidRPr="003E5065">
        <w:rPr>
          <w:rFonts w:ascii="Times New Roman" w:eastAsia="Calibri" w:hAnsi="Times New Roman" w:cs="Times New Roman"/>
          <w:sz w:val="24"/>
          <w:szCs w:val="24"/>
          <w:lang w:val="pt-BR"/>
        </w:rPr>
        <w:t xml:space="preserve"> de sistemas de pequeno e grande porte.</w:t>
      </w:r>
      <w:r w:rsidR="00C82705" w:rsidRPr="003E5065">
        <w:rPr>
          <w:rFonts w:ascii="Times New Roman" w:eastAsia="Calibri" w:hAnsi="Times New Roman" w:cs="Times New Roman"/>
          <w:sz w:val="24"/>
          <w:szCs w:val="24"/>
          <w:lang w:val="pt-BR"/>
        </w:rPr>
        <w:br/>
      </w:r>
    </w:p>
    <w:p w:rsidR="0004121B" w:rsidRPr="00E35ED3" w:rsidRDefault="0004121B" w:rsidP="00066E28">
      <w:pPr>
        <w:pStyle w:val="Cabealho2"/>
        <w:numPr>
          <w:ilvl w:val="1"/>
          <w:numId w:val="15"/>
        </w:numPr>
        <w:rPr>
          <w:rFonts w:ascii="Times New Roman" w:hAnsi="Times New Roman" w:cs="Times New Roman"/>
          <w:b/>
        </w:rPr>
      </w:pPr>
      <w:bookmarkStart w:id="38" w:name="_Toc526105232"/>
      <w:r w:rsidRPr="00E35ED3">
        <w:rPr>
          <w:rFonts w:ascii="Times New Roman" w:hAnsi="Times New Roman" w:cs="Times New Roman"/>
          <w:b/>
        </w:rPr>
        <w:t>Processo de software</w:t>
      </w:r>
      <w:bookmarkEnd w:id="38"/>
    </w:p>
    <w:p w:rsidR="006A78D0" w:rsidRPr="003E5065" w:rsidRDefault="00BB020C" w:rsidP="00A80156">
      <w:pPr>
        <w:autoSpaceDE w:val="0"/>
        <w:autoSpaceDN w:val="0"/>
        <w:adjustRightInd w:val="0"/>
        <w:spacing w:before="120" w:after="120" w:line="360" w:lineRule="auto"/>
        <w:ind w:firstLine="708"/>
        <w:jc w:val="both"/>
        <w:rPr>
          <w:rFonts w:ascii="Times New Roman" w:eastAsia="Calibri" w:hAnsi="Times New Roman" w:cs="Times New Roman"/>
          <w:sz w:val="24"/>
          <w:szCs w:val="24"/>
        </w:rPr>
      </w:pPr>
      <w:r w:rsidRPr="003E5065">
        <w:rPr>
          <w:rFonts w:ascii="Times New Roman" w:eastAsia="Calibri" w:hAnsi="Times New Roman" w:cs="Times New Roman"/>
          <w:sz w:val="24"/>
          <w:szCs w:val="24"/>
        </w:rPr>
        <w:t>Se</w:t>
      </w:r>
      <w:r w:rsidR="000964D4" w:rsidRPr="003E5065">
        <w:rPr>
          <w:rFonts w:ascii="Times New Roman" w:eastAsia="Calibri" w:hAnsi="Times New Roman" w:cs="Times New Roman"/>
          <w:sz w:val="24"/>
          <w:szCs w:val="24"/>
        </w:rPr>
        <w:t>gu</w:t>
      </w:r>
      <w:r w:rsidRPr="003E5065">
        <w:rPr>
          <w:rFonts w:ascii="Times New Roman" w:eastAsia="Calibri" w:hAnsi="Times New Roman" w:cs="Times New Roman"/>
          <w:sz w:val="24"/>
          <w:szCs w:val="24"/>
        </w:rPr>
        <w:t xml:space="preserve">ndo o site da Macoratti. Net, diz que a utilização de um processo de software tem sido apontada como um fator primordial para o sucesso de empresas de desenvolvimento de software. </w:t>
      </w:r>
    </w:p>
    <w:p w:rsidR="00BB020C" w:rsidRPr="003E5065" w:rsidRDefault="00BB020C" w:rsidP="00A80156">
      <w:pPr>
        <w:autoSpaceDE w:val="0"/>
        <w:autoSpaceDN w:val="0"/>
        <w:adjustRightInd w:val="0"/>
        <w:spacing w:before="120" w:after="120" w:line="360" w:lineRule="auto"/>
        <w:ind w:firstLine="708"/>
        <w:jc w:val="both"/>
        <w:rPr>
          <w:rFonts w:ascii="Times New Roman" w:eastAsia="Calibri" w:hAnsi="Times New Roman" w:cs="Times New Roman"/>
          <w:sz w:val="24"/>
          <w:szCs w:val="24"/>
        </w:rPr>
      </w:pPr>
      <w:r w:rsidRPr="003E5065">
        <w:rPr>
          <w:rFonts w:ascii="Times New Roman" w:eastAsia="Calibri" w:hAnsi="Times New Roman" w:cs="Times New Roman"/>
          <w:sz w:val="24"/>
          <w:szCs w:val="24"/>
        </w:rPr>
        <w:lastRenderedPageBreak/>
        <w:t xml:space="preserve">Para melhor </w:t>
      </w:r>
      <w:r w:rsidR="00687AFE" w:rsidRPr="003E5065">
        <w:rPr>
          <w:rFonts w:ascii="Times New Roman" w:eastAsia="Calibri" w:hAnsi="Times New Roman" w:cs="Times New Roman"/>
          <w:sz w:val="24"/>
          <w:szCs w:val="24"/>
        </w:rPr>
        <w:t>compreensão</w:t>
      </w:r>
      <w:r w:rsidRPr="003E5065">
        <w:rPr>
          <w:rFonts w:ascii="Times New Roman" w:eastAsia="Calibri" w:hAnsi="Times New Roman" w:cs="Times New Roman"/>
          <w:sz w:val="24"/>
          <w:szCs w:val="24"/>
        </w:rPr>
        <w:t xml:space="preserve"> é fundamental definir o que é um processo de software.</w:t>
      </w:r>
      <w:r w:rsidR="00687AFE">
        <w:rPr>
          <w:rFonts w:ascii="Times New Roman" w:eastAsia="Calibri" w:hAnsi="Times New Roman" w:cs="Times New Roman"/>
          <w:sz w:val="24"/>
          <w:szCs w:val="24"/>
        </w:rPr>
        <w:t xml:space="preserve"> </w:t>
      </w:r>
      <w:r w:rsidRPr="003E5065">
        <w:rPr>
          <w:rFonts w:ascii="Times New Roman" w:eastAsia="Calibri" w:hAnsi="Times New Roman" w:cs="Times New Roman"/>
          <w:sz w:val="24"/>
          <w:szCs w:val="24"/>
        </w:rPr>
        <w:t xml:space="preserve">Um processo de software pode ser entendido como um conjunto estruturado de actividade exigidas para desenvolver </w:t>
      </w:r>
      <w:r w:rsidR="0067090C" w:rsidRPr="003E5065">
        <w:rPr>
          <w:rFonts w:ascii="Times New Roman" w:eastAsia="Calibri" w:hAnsi="Times New Roman" w:cs="Times New Roman"/>
          <w:sz w:val="24"/>
          <w:szCs w:val="24"/>
        </w:rPr>
        <w:t>um sistema de software. Nesse contexto, Sommerville</w:t>
      </w:r>
      <w:r w:rsidR="001F16C7" w:rsidRPr="003E5065">
        <w:rPr>
          <w:rFonts w:ascii="Times New Roman" w:eastAsia="Calibri" w:hAnsi="Times New Roman" w:cs="Times New Roman"/>
          <w:sz w:val="24"/>
          <w:szCs w:val="24"/>
        </w:rPr>
        <w:t>,</w:t>
      </w:r>
      <w:r w:rsidR="000964D4" w:rsidRPr="003E5065">
        <w:rPr>
          <w:rFonts w:ascii="Times New Roman" w:eastAsia="Calibri" w:hAnsi="Times New Roman" w:cs="Times New Roman"/>
          <w:sz w:val="24"/>
          <w:szCs w:val="24"/>
        </w:rPr>
        <w:t xml:space="preserve"> define processo como sendo conjunto de actividade e resultados associados que produzem um produto de software.</w:t>
      </w:r>
    </w:p>
    <w:p w:rsidR="000964D4" w:rsidRPr="003E5065" w:rsidRDefault="000964D4" w:rsidP="00A80156">
      <w:pPr>
        <w:autoSpaceDE w:val="0"/>
        <w:autoSpaceDN w:val="0"/>
        <w:adjustRightInd w:val="0"/>
        <w:spacing w:before="120" w:after="120" w:line="360" w:lineRule="auto"/>
        <w:ind w:firstLine="708"/>
        <w:jc w:val="both"/>
        <w:rPr>
          <w:rFonts w:ascii="Times New Roman" w:eastAsia="Calibri" w:hAnsi="Times New Roman" w:cs="Times New Roman"/>
          <w:sz w:val="24"/>
          <w:szCs w:val="24"/>
        </w:rPr>
      </w:pPr>
      <w:r w:rsidRPr="003E5065">
        <w:rPr>
          <w:rFonts w:ascii="Times New Roman" w:eastAsia="Calibri" w:hAnsi="Times New Roman" w:cs="Times New Roman"/>
          <w:sz w:val="24"/>
          <w:szCs w:val="24"/>
        </w:rPr>
        <w:t xml:space="preserve">Jalote, </w:t>
      </w:r>
      <w:r w:rsidR="00687AFE" w:rsidRPr="003E5065">
        <w:rPr>
          <w:rFonts w:ascii="Times New Roman" w:eastAsia="Calibri" w:hAnsi="Times New Roman" w:cs="Times New Roman"/>
          <w:sz w:val="24"/>
          <w:szCs w:val="24"/>
        </w:rPr>
        <w:t>conclui</w:t>
      </w:r>
      <w:r w:rsidRPr="003E5065">
        <w:rPr>
          <w:rFonts w:ascii="Times New Roman" w:eastAsia="Calibri" w:hAnsi="Times New Roman" w:cs="Times New Roman"/>
          <w:sz w:val="24"/>
          <w:szCs w:val="24"/>
        </w:rPr>
        <w:t xml:space="preserve"> que um processo de software é um conjunto de actividades, ligadas por padrões de relacionamento entre ela, pelas quais se as actividades operarem corretamente e de acordo com os padrões requeridos, o resultado desejado é um software </w:t>
      </w:r>
      <w:r w:rsidR="00D96ED7" w:rsidRPr="003E5065">
        <w:rPr>
          <w:rFonts w:ascii="Times New Roman" w:eastAsia="Calibri" w:hAnsi="Times New Roman" w:cs="Times New Roman"/>
          <w:sz w:val="24"/>
          <w:szCs w:val="24"/>
        </w:rPr>
        <w:t>de alta qualidade e baixo custo. Obviamente, um processo que não aumenta a produção</w:t>
      </w:r>
      <w:r w:rsidR="00B6752E" w:rsidRPr="003E5065">
        <w:rPr>
          <w:rFonts w:ascii="Times New Roman" w:eastAsia="Calibri" w:hAnsi="Times New Roman" w:cs="Times New Roman"/>
          <w:sz w:val="24"/>
          <w:szCs w:val="24"/>
        </w:rPr>
        <w:t xml:space="preserve"> </w:t>
      </w:r>
      <w:r w:rsidR="00D96ED7" w:rsidRPr="003E5065">
        <w:rPr>
          <w:rFonts w:ascii="Times New Roman" w:eastAsia="Calibri" w:hAnsi="Times New Roman" w:cs="Times New Roman"/>
          <w:sz w:val="24"/>
          <w:szCs w:val="24"/>
        </w:rPr>
        <w:t>(não</w:t>
      </w:r>
      <w:r w:rsidR="00F91394" w:rsidRPr="003E5065">
        <w:rPr>
          <w:rFonts w:ascii="Times New Roman" w:eastAsia="Calibri" w:hAnsi="Times New Roman" w:cs="Times New Roman"/>
          <w:sz w:val="24"/>
          <w:szCs w:val="24"/>
        </w:rPr>
        <w:t xml:space="preserve"> </w:t>
      </w:r>
      <w:r w:rsidR="00D96ED7" w:rsidRPr="003E5065">
        <w:rPr>
          <w:rFonts w:ascii="Times New Roman" w:eastAsia="Calibri" w:hAnsi="Times New Roman" w:cs="Times New Roman"/>
          <w:sz w:val="24"/>
          <w:szCs w:val="24"/>
        </w:rPr>
        <w:t>suporta projetos de software grandes) ou não pode produzir software com boa qualidade</w:t>
      </w:r>
      <w:r w:rsidR="00B6752E" w:rsidRPr="003E5065">
        <w:rPr>
          <w:rFonts w:ascii="Times New Roman" w:eastAsia="Calibri" w:hAnsi="Times New Roman" w:cs="Times New Roman"/>
          <w:sz w:val="24"/>
          <w:szCs w:val="24"/>
        </w:rPr>
        <w:t>.</w:t>
      </w:r>
    </w:p>
    <w:p w:rsidR="00F43EE8" w:rsidRPr="003E5065" w:rsidRDefault="00B6752E" w:rsidP="00A80156">
      <w:pPr>
        <w:autoSpaceDE w:val="0"/>
        <w:autoSpaceDN w:val="0"/>
        <w:adjustRightInd w:val="0"/>
        <w:spacing w:before="120" w:after="120" w:line="360" w:lineRule="auto"/>
        <w:ind w:firstLine="708"/>
        <w:jc w:val="both"/>
        <w:rPr>
          <w:rFonts w:ascii="Times New Roman" w:eastAsia="Calibri" w:hAnsi="Times New Roman" w:cs="Times New Roman"/>
          <w:sz w:val="24"/>
          <w:szCs w:val="24"/>
        </w:rPr>
      </w:pPr>
      <w:r w:rsidRPr="003E5065">
        <w:rPr>
          <w:rFonts w:ascii="Times New Roman" w:eastAsia="Calibri" w:hAnsi="Times New Roman" w:cs="Times New Roman"/>
          <w:sz w:val="24"/>
          <w:szCs w:val="24"/>
        </w:rPr>
        <w:t>A partir destas definições podemos considerar que de forma geral um processo de software padrão pode ser visto como um coniunto de actividade, métodos, ferramentas e práticas que são utilizadas para construir um produto de software. Na definição de um processo de software devem ser consideradas as seguintes informações: actividades a serem realizados, recursos necessários, artefatos requeridos e produzidos, procedimentos adotados e o modelo de siclo de vida utilizado</w:t>
      </w:r>
      <w:r w:rsidR="00F43EE8" w:rsidRPr="003E5065">
        <w:rPr>
          <w:rFonts w:ascii="Times New Roman" w:eastAsia="Calibri" w:hAnsi="Times New Roman" w:cs="Times New Roman"/>
          <w:sz w:val="24"/>
          <w:szCs w:val="24"/>
        </w:rPr>
        <w:t>.</w:t>
      </w:r>
    </w:p>
    <w:p w:rsidR="001F16C7" w:rsidRPr="003E5065" w:rsidRDefault="001F16C7" w:rsidP="003E5065">
      <w:pPr>
        <w:autoSpaceDE w:val="0"/>
        <w:autoSpaceDN w:val="0"/>
        <w:adjustRightInd w:val="0"/>
        <w:spacing w:before="120" w:after="120" w:line="360" w:lineRule="auto"/>
        <w:jc w:val="both"/>
        <w:rPr>
          <w:rFonts w:ascii="Times New Roman" w:eastAsia="Calibri" w:hAnsi="Times New Roman" w:cs="Times New Roman"/>
          <w:sz w:val="24"/>
          <w:szCs w:val="24"/>
        </w:rPr>
      </w:pPr>
      <w:r w:rsidRPr="003E5065">
        <w:rPr>
          <w:rFonts w:ascii="Times New Roman" w:eastAsia="Calibri" w:hAnsi="Times New Roman" w:cs="Times New Roman"/>
          <w:sz w:val="24"/>
          <w:szCs w:val="24"/>
        </w:rPr>
        <w:tab/>
        <w:t>Em geral, os processos de desenvolvimen</w:t>
      </w:r>
      <w:r w:rsidR="00270844" w:rsidRPr="003E5065">
        <w:rPr>
          <w:rFonts w:ascii="Times New Roman" w:eastAsia="Calibri" w:hAnsi="Times New Roman" w:cs="Times New Roman"/>
          <w:sz w:val="24"/>
          <w:szCs w:val="24"/>
        </w:rPr>
        <w:t xml:space="preserve">to de software têm como foco </w:t>
      </w:r>
      <w:r w:rsidR="00B4306E" w:rsidRPr="003E5065">
        <w:rPr>
          <w:rFonts w:ascii="Times New Roman" w:eastAsia="Calibri" w:hAnsi="Times New Roman" w:cs="Times New Roman"/>
          <w:sz w:val="24"/>
          <w:szCs w:val="24"/>
        </w:rPr>
        <w:t>os aspectos</w:t>
      </w:r>
      <w:r w:rsidRPr="003E5065">
        <w:rPr>
          <w:rFonts w:ascii="Times New Roman" w:eastAsia="Calibri" w:hAnsi="Times New Roman" w:cs="Times New Roman"/>
          <w:sz w:val="24"/>
          <w:szCs w:val="24"/>
        </w:rPr>
        <w:t xml:space="preserve"> técnicos, como especificação, desenvolvimento, validação e evolução do software e devem prover transparência e flexibilidade para facilitar o gerenciamento de projeto.</w:t>
      </w:r>
    </w:p>
    <w:p w:rsidR="00B6752E" w:rsidRPr="00E35ED3" w:rsidRDefault="00F43EE8" w:rsidP="00066E28">
      <w:pPr>
        <w:pStyle w:val="Cabealho3"/>
        <w:numPr>
          <w:ilvl w:val="2"/>
          <w:numId w:val="15"/>
        </w:numPr>
        <w:rPr>
          <w:rFonts w:ascii="Times New Roman" w:hAnsi="Times New Roman" w:cs="Times New Roman"/>
          <w:sz w:val="24"/>
        </w:rPr>
      </w:pPr>
      <w:bookmarkStart w:id="39" w:name="_Toc526105233"/>
      <w:r w:rsidRPr="00E35ED3">
        <w:rPr>
          <w:rFonts w:ascii="Times New Roman" w:hAnsi="Times New Roman" w:cs="Times New Roman"/>
          <w:sz w:val="24"/>
        </w:rPr>
        <w:t>F</w:t>
      </w:r>
      <w:r w:rsidR="00F91394" w:rsidRPr="00E35ED3">
        <w:rPr>
          <w:rFonts w:ascii="Times New Roman" w:hAnsi="Times New Roman" w:cs="Times New Roman"/>
          <w:sz w:val="24"/>
        </w:rPr>
        <w:t>ases de um processo de software</w:t>
      </w:r>
      <w:bookmarkEnd w:id="39"/>
    </w:p>
    <w:p w:rsidR="00B6752E" w:rsidRPr="003E5065" w:rsidRDefault="00B6752E" w:rsidP="003E5065">
      <w:pPr>
        <w:autoSpaceDE w:val="0"/>
        <w:autoSpaceDN w:val="0"/>
        <w:adjustRightInd w:val="0"/>
        <w:spacing w:before="120" w:after="120" w:line="360" w:lineRule="auto"/>
        <w:jc w:val="both"/>
        <w:rPr>
          <w:rFonts w:ascii="Times New Roman" w:eastAsia="Calibri" w:hAnsi="Times New Roman" w:cs="Times New Roman"/>
          <w:sz w:val="24"/>
          <w:szCs w:val="24"/>
        </w:rPr>
      </w:pPr>
      <w:r w:rsidRPr="003E5065">
        <w:rPr>
          <w:rFonts w:ascii="Times New Roman" w:eastAsia="Calibri" w:hAnsi="Times New Roman" w:cs="Times New Roman"/>
          <w:sz w:val="24"/>
          <w:szCs w:val="24"/>
        </w:rPr>
        <w:t xml:space="preserve"> </w:t>
      </w:r>
      <w:r w:rsidR="00F43EE8" w:rsidRPr="003E5065">
        <w:rPr>
          <w:rFonts w:ascii="Times New Roman" w:eastAsia="Calibri" w:hAnsi="Times New Roman" w:cs="Times New Roman"/>
          <w:sz w:val="24"/>
          <w:szCs w:val="24"/>
        </w:rPr>
        <w:t>Para Schwartz as principais fases de um processo de software são:</w:t>
      </w:r>
    </w:p>
    <w:p w:rsidR="00F43EE8" w:rsidRPr="003E5065" w:rsidRDefault="00F43EE8" w:rsidP="00066E28">
      <w:pPr>
        <w:pStyle w:val="PargrafodaLista"/>
        <w:numPr>
          <w:ilvl w:val="0"/>
          <w:numId w:val="5"/>
        </w:numPr>
        <w:autoSpaceDE w:val="0"/>
        <w:autoSpaceDN w:val="0"/>
        <w:adjustRightInd w:val="0"/>
        <w:spacing w:before="120" w:after="120" w:line="360" w:lineRule="auto"/>
        <w:contextualSpacing w:val="0"/>
        <w:jc w:val="both"/>
        <w:rPr>
          <w:rFonts w:ascii="Times New Roman" w:eastAsia="Calibri" w:hAnsi="Times New Roman" w:cs="Times New Roman"/>
          <w:sz w:val="24"/>
          <w:szCs w:val="24"/>
        </w:rPr>
      </w:pPr>
      <w:r w:rsidRPr="003E5065">
        <w:rPr>
          <w:rFonts w:ascii="Times New Roman" w:eastAsia="Calibri" w:hAnsi="Times New Roman" w:cs="Times New Roman"/>
          <w:sz w:val="24"/>
          <w:szCs w:val="24"/>
        </w:rPr>
        <w:t>Especificação de Requisitos: tradução da necessidade ou requisito operacional para uma descrição da funcionalidade a ser executada.</w:t>
      </w:r>
    </w:p>
    <w:p w:rsidR="00F43EE8" w:rsidRPr="003E5065" w:rsidRDefault="00F43EE8" w:rsidP="00066E28">
      <w:pPr>
        <w:pStyle w:val="PargrafodaLista"/>
        <w:numPr>
          <w:ilvl w:val="0"/>
          <w:numId w:val="5"/>
        </w:numPr>
        <w:autoSpaceDE w:val="0"/>
        <w:autoSpaceDN w:val="0"/>
        <w:adjustRightInd w:val="0"/>
        <w:spacing w:before="120" w:after="120" w:line="360" w:lineRule="auto"/>
        <w:contextualSpacing w:val="0"/>
        <w:jc w:val="both"/>
        <w:rPr>
          <w:rFonts w:ascii="Times New Roman" w:eastAsia="Calibri" w:hAnsi="Times New Roman" w:cs="Times New Roman"/>
          <w:sz w:val="24"/>
          <w:szCs w:val="24"/>
        </w:rPr>
      </w:pPr>
      <w:r w:rsidRPr="003E5065">
        <w:rPr>
          <w:rFonts w:ascii="Times New Roman" w:eastAsia="Calibri" w:hAnsi="Times New Roman" w:cs="Times New Roman"/>
          <w:sz w:val="24"/>
          <w:szCs w:val="24"/>
        </w:rPr>
        <w:t>Projecto de Sistema: tradução destes requisitos em uma descrição de todos os componentes necessários para codificar o sistema</w:t>
      </w:r>
    </w:p>
    <w:p w:rsidR="00F43EE8" w:rsidRPr="003E5065" w:rsidRDefault="00F43EE8" w:rsidP="00066E28">
      <w:pPr>
        <w:pStyle w:val="PargrafodaLista"/>
        <w:numPr>
          <w:ilvl w:val="0"/>
          <w:numId w:val="5"/>
        </w:numPr>
        <w:autoSpaceDE w:val="0"/>
        <w:autoSpaceDN w:val="0"/>
        <w:adjustRightInd w:val="0"/>
        <w:spacing w:before="120" w:after="120" w:line="360" w:lineRule="auto"/>
        <w:contextualSpacing w:val="0"/>
        <w:jc w:val="both"/>
        <w:rPr>
          <w:rFonts w:ascii="Times New Roman" w:eastAsia="Calibri" w:hAnsi="Times New Roman" w:cs="Times New Roman"/>
          <w:sz w:val="24"/>
          <w:szCs w:val="24"/>
        </w:rPr>
      </w:pPr>
      <w:r w:rsidRPr="003E5065">
        <w:rPr>
          <w:rFonts w:ascii="Times New Roman" w:eastAsia="Calibri" w:hAnsi="Times New Roman" w:cs="Times New Roman"/>
          <w:sz w:val="24"/>
          <w:szCs w:val="24"/>
        </w:rPr>
        <w:t>Programação</w:t>
      </w:r>
      <w:r w:rsidR="00F91394" w:rsidRPr="003E5065">
        <w:rPr>
          <w:rFonts w:ascii="Times New Roman" w:eastAsia="Calibri" w:hAnsi="Times New Roman" w:cs="Times New Roman"/>
          <w:sz w:val="24"/>
          <w:szCs w:val="24"/>
        </w:rPr>
        <w:t xml:space="preserve"> </w:t>
      </w:r>
      <w:r w:rsidRPr="003E5065">
        <w:rPr>
          <w:rFonts w:ascii="Times New Roman" w:eastAsia="Calibri" w:hAnsi="Times New Roman" w:cs="Times New Roman"/>
          <w:sz w:val="24"/>
          <w:szCs w:val="24"/>
        </w:rPr>
        <w:t>(c</w:t>
      </w:r>
      <w:r w:rsidR="00CB6029" w:rsidRPr="003E5065">
        <w:rPr>
          <w:rFonts w:ascii="Times New Roman" w:eastAsia="Calibri" w:hAnsi="Times New Roman" w:cs="Times New Roman"/>
          <w:sz w:val="24"/>
          <w:szCs w:val="24"/>
        </w:rPr>
        <w:t>odificação): produção do código que controla o sistema e realiza a computação e lógica envolvida.</w:t>
      </w:r>
    </w:p>
    <w:p w:rsidR="005D5C8D" w:rsidRPr="003E5065" w:rsidRDefault="005D5C8D" w:rsidP="00066E28">
      <w:pPr>
        <w:pStyle w:val="PargrafodaLista"/>
        <w:numPr>
          <w:ilvl w:val="0"/>
          <w:numId w:val="5"/>
        </w:numPr>
        <w:autoSpaceDE w:val="0"/>
        <w:autoSpaceDN w:val="0"/>
        <w:adjustRightInd w:val="0"/>
        <w:spacing w:before="120" w:after="120" w:line="360" w:lineRule="auto"/>
        <w:contextualSpacing w:val="0"/>
        <w:jc w:val="both"/>
        <w:rPr>
          <w:rFonts w:ascii="Times New Roman" w:eastAsia="Calibri" w:hAnsi="Times New Roman" w:cs="Times New Roman"/>
          <w:sz w:val="24"/>
          <w:szCs w:val="24"/>
        </w:rPr>
      </w:pPr>
      <w:r w:rsidRPr="003E5065">
        <w:rPr>
          <w:rFonts w:ascii="Times New Roman" w:eastAsia="Calibri" w:hAnsi="Times New Roman" w:cs="Times New Roman"/>
          <w:sz w:val="24"/>
          <w:szCs w:val="24"/>
        </w:rPr>
        <w:t>Verificação e integração: verificação da satisfação dos requisitos iniciais pelo produto produz</w:t>
      </w:r>
      <w:r w:rsidR="00B06FD9" w:rsidRPr="003E5065">
        <w:rPr>
          <w:rFonts w:ascii="Times New Roman" w:eastAsia="Calibri" w:hAnsi="Times New Roman" w:cs="Times New Roman"/>
          <w:sz w:val="24"/>
          <w:szCs w:val="24"/>
        </w:rPr>
        <w:t>ido.</w:t>
      </w:r>
    </w:p>
    <w:p w:rsidR="00871672" w:rsidRPr="003E5065" w:rsidRDefault="00B06FD9" w:rsidP="006944F2">
      <w:pPr>
        <w:autoSpaceDE w:val="0"/>
        <w:autoSpaceDN w:val="0"/>
        <w:adjustRightInd w:val="0"/>
        <w:spacing w:before="120" w:after="120" w:line="360" w:lineRule="auto"/>
        <w:ind w:firstLine="708"/>
        <w:jc w:val="both"/>
        <w:rPr>
          <w:rFonts w:ascii="Times New Roman" w:eastAsia="Calibri" w:hAnsi="Times New Roman" w:cs="Times New Roman"/>
          <w:sz w:val="24"/>
          <w:szCs w:val="24"/>
        </w:rPr>
      </w:pPr>
      <w:r w:rsidRPr="003E5065">
        <w:rPr>
          <w:rFonts w:ascii="Times New Roman" w:eastAsia="Calibri" w:hAnsi="Times New Roman" w:cs="Times New Roman"/>
          <w:sz w:val="24"/>
          <w:szCs w:val="24"/>
        </w:rPr>
        <w:lastRenderedPageBreak/>
        <w:t>Ao contrário do que possa parecer não existe uma sequência obrigatória de fases, sendo que diversos autores</w:t>
      </w:r>
      <w:r w:rsidR="00871672" w:rsidRPr="003E5065">
        <w:rPr>
          <w:rFonts w:ascii="Times New Roman" w:eastAsia="Calibri" w:hAnsi="Times New Roman" w:cs="Times New Roman"/>
          <w:sz w:val="24"/>
          <w:szCs w:val="24"/>
        </w:rPr>
        <w:t xml:space="preserve"> </w:t>
      </w:r>
      <w:r w:rsidRPr="003E5065">
        <w:rPr>
          <w:rFonts w:ascii="Times New Roman" w:eastAsia="Calibri" w:hAnsi="Times New Roman" w:cs="Times New Roman"/>
          <w:sz w:val="24"/>
          <w:szCs w:val="24"/>
        </w:rPr>
        <w:t>apontam a natureza não simultânea das fases como uma realidade na plicação de processos de software, e também defendem que o processo de software é muito mais iterativo e cíclico do que a ideia de fases simples pode surgir.</w:t>
      </w:r>
    </w:p>
    <w:p w:rsidR="00CB6029" w:rsidRPr="00E35ED3" w:rsidRDefault="00871672" w:rsidP="00066E28">
      <w:pPr>
        <w:pStyle w:val="Cabealho3"/>
        <w:numPr>
          <w:ilvl w:val="2"/>
          <w:numId w:val="15"/>
        </w:numPr>
        <w:rPr>
          <w:rFonts w:ascii="Times New Roman" w:hAnsi="Times New Roman" w:cs="Times New Roman"/>
          <w:sz w:val="24"/>
        </w:rPr>
      </w:pPr>
      <w:bookmarkStart w:id="40" w:name="_Toc526105234"/>
      <w:r w:rsidRPr="00E35ED3">
        <w:rPr>
          <w:rFonts w:ascii="Times New Roman" w:hAnsi="Times New Roman" w:cs="Times New Roman"/>
          <w:sz w:val="24"/>
        </w:rPr>
        <w:t>Modelos de Processo de Desenvolvimento de Software</w:t>
      </w:r>
      <w:bookmarkEnd w:id="40"/>
    </w:p>
    <w:p w:rsidR="00CB6029" w:rsidRPr="003E5065" w:rsidRDefault="007416CE" w:rsidP="00F06198">
      <w:pPr>
        <w:autoSpaceDE w:val="0"/>
        <w:autoSpaceDN w:val="0"/>
        <w:adjustRightInd w:val="0"/>
        <w:spacing w:before="120" w:after="120" w:line="360" w:lineRule="auto"/>
        <w:ind w:firstLine="708"/>
        <w:jc w:val="both"/>
        <w:rPr>
          <w:rFonts w:ascii="Times New Roman" w:eastAsia="Calibri" w:hAnsi="Times New Roman" w:cs="Times New Roman"/>
          <w:sz w:val="24"/>
          <w:szCs w:val="24"/>
        </w:rPr>
      </w:pPr>
      <w:r w:rsidRPr="003E5065">
        <w:rPr>
          <w:rFonts w:ascii="Times New Roman" w:eastAsia="Calibri" w:hAnsi="Times New Roman" w:cs="Times New Roman"/>
          <w:sz w:val="24"/>
          <w:szCs w:val="24"/>
        </w:rPr>
        <w:t>Os modelos de desenvol</w:t>
      </w:r>
      <w:r w:rsidR="00871672" w:rsidRPr="003E5065">
        <w:rPr>
          <w:rFonts w:ascii="Times New Roman" w:eastAsia="Calibri" w:hAnsi="Times New Roman" w:cs="Times New Roman"/>
          <w:sz w:val="24"/>
          <w:szCs w:val="24"/>
        </w:rPr>
        <w:t>vimento de software surgiram pela necessidade de dar resposta ás situações a analisar, porque só na altura em que enfrentamos o problema é que podemos escolher o modelo.</w:t>
      </w:r>
    </w:p>
    <w:p w:rsidR="00871672" w:rsidRPr="003E5065" w:rsidRDefault="00871672" w:rsidP="003E5065">
      <w:pPr>
        <w:autoSpaceDE w:val="0"/>
        <w:autoSpaceDN w:val="0"/>
        <w:adjustRightInd w:val="0"/>
        <w:spacing w:before="120" w:after="120" w:line="360" w:lineRule="auto"/>
        <w:jc w:val="both"/>
        <w:rPr>
          <w:rFonts w:ascii="Times New Roman" w:eastAsia="Calibri" w:hAnsi="Times New Roman" w:cs="Times New Roman"/>
          <w:sz w:val="24"/>
          <w:szCs w:val="24"/>
        </w:rPr>
      </w:pPr>
      <w:r w:rsidRPr="003E5065">
        <w:rPr>
          <w:rFonts w:ascii="Times New Roman" w:eastAsia="Calibri" w:hAnsi="Times New Roman" w:cs="Times New Roman"/>
          <w:sz w:val="24"/>
          <w:szCs w:val="24"/>
        </w:rPr>
        <w:t>A</w:t>
      </w:r>
      <w:r w:rsidR="00CC45B7" w:rsidRPr="003E5065">
        <w:rPr>
          <w:rFonts w:ascii="Times New Roman" w:eastAsia="Calibri" w:hAnsi="Times New Roman" w:cs="Times New Roman"/>
          <w:sz w:val="24"/>
          <w:szCs w:val="24"/>
        </w:rPr>
        <w:t xml:space="preserve"> </w:t>
      </w:r>
      <w:r w:rsidRPr="003E5065">
        <w:rPr>
          <w:rFonts w:ascii="Times New Roman" w:eastAsia="Calibri" w:hAnsi="Times New Roman" w:cs="Times New Roman"/>
          <w:sz w:val="24"/>
          <w:szCs w:val="24"/>
        </w:rPr>
        <w:t>seguir descrevemos os principais modelos:</w:t>
      </w:r>
    </w:p>
    <w:p w:rsidR="00031EC1" w:rsidRPr="003E5065" w:rsidRDefault="00101607" w:rsidP="00066E28">
      <w:pPr>
        <w:pStyle w:val="PargrafodaLista"/>
        <w:numPr>
          <w:ilvl w:val="0"/>
          <w:numId w:val="6"/>
        </w:numPr>
        <w:autoSpaceDE w:val="0"/>
        <w:autoSpaceDN w:val="0"/>
        <w:adjustRightInd w:val="0"/>
        <w:spacing w:before="120" w:after="120" w:line="360" w:lineRule="auto"/>
        <w:contextualSpacing w:val="0"/>
        <w:jc w:val="both"/>
        <w:rPr>
          <w:rFonts w:ascii="Times New Roman" w:eastAsia="Calibri" w:hAnsi="Times New Roman" w:cs="Times New Roman"/>
          <w:sz w:val="24"/>
          <w:szCs w:val="24"/>
        </w:rPr>
      </w:pPr>
      <w:r w:rsidRPr="003E5065">
        <w:rPr>
          <w:rFonts w:ascii="Times New Roman" w:eastAsia="Calibri" w:hAnsi="Times New Roman" w:cs="Times New Roman"/>
          <w:sz w:val="24"/>
          <w:szCs w:val="24"/>
        </w:rPr>
        <w:t>Modelo Cascat</w:t>
      </w:r>
    </w:p>
    <w:p w:rsidR="00031EC1" w:rsidRPr="003E5065" w:rsidRDefault="00031EC1" w:rsidP="00066E28">
      <w:pPr>
        <w:pStyle w:val="PargrafodaLista"/>
        <w:numPr>
          <w:ilvl w:val="0"/>
          <w:numId w:val="6"/>
        </w:numPr>
        <w:autoSpaceDE w:val="0"/>
        <w:autoSpaceDN w:val="0"/>
        <w:adjustRightInd w:val="0"/>
        <w:spacing w:before="120" w:after="120" w:line="360" w:lineRule="auto"/>
        <w:contextualSpacing w:val="0"/>
        <w:jc w:val="both"/>
        <w:rPr>
          <w:rFonts w:ascii="Times New Roman" w:eastAsia="Calibri" w:hAnsi="Times New Roman" w:cs="Times New Roman"/>
          <w:sz w:val="24"/>
          <w:szCs w:val="24"/>
        </w:rPr>
      </w:pPr>
      <w:r w:rsidRPr="003E5065">
        <w:rPr>
          <w:rFonts w:ascii="Times New Roman" w:eastAsia="Calibri" w:hAnsi="Times New Roman" w:cs="Times New Roman"/>
          <w:sz w:val="24"/>
          <w:szCs w:val="24"/>
        </w:rPr>
        <w:t xml:space="preserve">Modelo Spiral </w:t>
      </w:r>
    </w:p>
    <w:p w:rsidR="00031EC1" w:rsidRPr="003E5065" w:rsidRDefault="00031EC1" w:rsidP="00066E28">
      <w:pPr>
        <w:pStyle w:val="PargrafodaLista"/>
        <w:numPr>
          <w:ilvl w:val="0"/>
          <w:numId w:val="6"/>
        </w:numPr>
        <w:autoSpaceDE w:val="0"/>
        <w:autoSpaceDN w:val="0"/>
        <w:adjustRightInd w:val="0"/>
        <w:spacing w:before="120" w:after="120" w:line="360" w:lineRule="auto"/>
        <w:contextualSpacing w:val="0"/>
        <w:jc w:val="both"/>
        <w:rPr>
          <w:rFonts w:ascii="Times New Roman" w:eastAsia="Calibri" w:hAnsi="Times New Roman" w:cs="Times New Roman"/>
          <w:sz w:val="24"/>
          <w:szCs w:val="24"/>
        </w:rPr>
      </w:pPr>
      <w:r w:rsidRPr="003E5065">
        <w:rPr>
          <w:rFonts w:ascii="Times New Roman" w:eastAsia="Calibri" w:hAnsi="Times New Roman" w:cs="Times New Roman"/>
          <w:sz w:val="24"/>
          <w:szCs w:val="24"/>
        </w:rPr>
        <w:t>Extreme Programming</w:t>
      </w:r>
    </w:p>
    <w:p w:rsidR="00CB6029" w:rsidRPr="003E5065" w:rsidRDefault="00101607" w:rsidP="00066E28">
      <w:pPr>
        <w:pStyle w:val="PargrafodaLista"/>
        <w:numPr>
          <w:ilvl w:val="0"/>
          <w:numId w:val="6"/>
        </w:numPr>
        <w:autoSpaceDE w:val="0"/>
        <w:autoSpaceDN w:val="0"/>
        <w:adjustRightInd w:val="0"/>
        <w:spacing w:before="120" w:after="120" w:line="360" w:lineRule="auto"/>
        <w:contextualSpacing w:val="0"/>
        <w:jc w:val="both"/>
        <w:rPr>
          <w:rFonts w:ascii="Times New Roman" w:eastAsia="Calibri" w:hAnsi="Times New Roman" w:cs="Times New Roman"/>
          <w:sz w:val="24"/>
          <w:szCs w:val="24"/>
        </w:rPr>
      </w:pPr>
      <w:r w:rsidRPr="003E5065">
        <w:rPr>
          <w:rFonts w:ascii="Times New Roman" w:eastAsia="Calibri" w:hAnsi="Times New Roman" w:cs="Times New Roman"/>
          <w:sz w:val="24"/>
          <w:szCs w:val="24"/>
        </w:rPr>
        <w:t>Modelo de prototipagem</w:t>
      </w:r>
    </w:p>
    <w:p w:rsidR="000316F9" w:rsidRDefault="00C45DC5" w:rsidP="00066E28">
      <w:pPr>
        <w:pStyle w:val="PargrafodaLista"/>
        <w:numPr>
          <w:ilvl w:val="0"/>
          <w:numId w:val="6"/>
        </w:numPr>
        <w:autoSpaceDE w:val="0"/>
        <w:autoSpaceDN w:val="0"/>
        <w:adjustRightInd w:val="0"/>
        <w:spacing w:before="120" w:after="120" w:line="360" w:lineRule="auto"/>
        <w:jc w:val="both"/>
        <w:rPr>
          <w:rFonts w:ascii="Times New Roman" w:eastAsia="Calibri" w:hAnsi="Times New Roman" w:cs="Times New Roman"/>
          <w:color w:val="000000" w:themeColor="text1"/>
          <w:sz w:val="24"/>
          <w:szCs w:val="24"/>
        </w:rPr>
      </w:pPr>
      <w:r w:rsidRPr="00C45DC5">
        <w:rPr>
          <w:rFonts w:ascii="Times New Roman" w:eastAsia="Calibri" w:hAnsi="Times New Roman" w:cs="Times New Roman"/>
          <w:color w:val="000000" w:themeColor="text1"/>
          <w:sz w:val="24"/>
          <w:szCs w:val="24"/>
        </w:rPr>
        <w:t>M</w:t>
      </w:r>
      <w:r w:rsidR="00CC45B7" w:rsidRPr="00C45DC5">
        <w:rPr>
          <w:rFonts w:ascii="Times New Roman" w:eastAsia="Calibri" w:hAnsi="Times New Roman" w:cs="Times New Roman"/>
          <w:color w:val="000000" w:themeColor="text1"/>
          <w:sz w:val="24"/>
          <w:szCs w:val="24"/>
        </w:rPr>
        <w:t xml:space="preserve">odelo Interativo Incremental. </w:t>
      </w:r>
    </w:p>
    <w:p w:rsidR="00C45DC5" w:rsidRDefault="009F688B" w:rsidP="00C45DC5">
      <w:pPr>
        <w:pStyle w:val="Cabealho3"/>
        <w:rPr>
          <w:rFonts w:ascii="Times New Roman" w:eastAsia="Calibri" w:hAnsi="Times New Roman" w:cs="Times New Roman"/>
          <w:color w:val="000000" w:themeColor="text1"/>
          <w:sz w:val="26"/>
          <w:szCs w:val="26"/>
        </w:rPr>
      </w:pPr>
      <w:bookmarkStart w:id="41" w:name="_Toc526105235"/>
      <w:r>
        <w:rPr>
          <w:rFonts w:ascii="Times New Roman" w:eastAsia="Calibri" w:hAnsi="Times New Roman" w:cs="Times New Roman"/>
          <w:color w:val="000000" w:themeColor="text1"/>
          <w:sz w:val="26"/>
          <w:szCs w:val="26"/>
        </w:rPr>
        <w:t>2.7.2.3Modelo i</w:t>
      </w:r>
      <w:r w:rsidR="00C45DC5" w:rsidRPr="00C45DC5">
        <w:rPr>
          <w:rFonts w:ascii="Times New Roman" w:eastAsia="Calibri" w:hAnsi="Times New Roman" w:cs="Times New Roman"/>
          <w:color w:val="000000" w:themeColor="text1"/>
          <w:sz w:val="26"/>
          <w:szCs w:val="26"/>
        </w:rPr>
        <w:t xml:space="preserve">terantivo </w:t>
      </w:r>
      <w:r w:rsidR="00770095">
        <w:rPr>
          <w:rFonts w:ascii="Times New Roman" w:eastAsia="Calibri" w:hAnsi="Times New Roman" w:cs="Times New Roman"/>
          <w:color w:val="000000" w:themeColor="text1"/>
          <w:sz w:val="26"/>
          <w:szCs w:val="26"/>
        </w:rPr>
        <w:t xml:space="preserve">e </w:t>
      </w:r>
      <w:r w:rsidR="00C45DC5" w:rsidRPr="00C45DC5">
        <w:rPr>
          <w:rFonts w:ascii="Times New Roman" w:eastAsia="Calibri" w:hAnsi="Times New Roman" w:cs="Times New Roman"/>
          <w:color w:val="000000" w:themeColor="text1"/>
          <w:sz w:val="26"/>
          <w:szCs w:val="26"/>
        </w:rPr>
        <w:t>incremental</w:t>
      </w:r>
      <w:bookmarkEnd w:id="41"/>
    </w:p>
    <w:p w:rsidR="00084861" w:rsidRPr="00084861" w:rsidRDefault="00084861" w:rsidP="00084861"/>
    <w:p w:rsidR="00C45DC5" w:rsidRDefault="009F688B" w:rsidP="00084861">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 Segundo Pressman (2006, p. 40) Os modelos incrementais englobam os modelos de desenvolvimento cuja a constituição é de pequenos ciclos de desenvolvimento realizados de forma iterativa, ou seja, a </w:t>
      </w:r>
      <w:r w:rsidR="00084861">
        <w:rPr>
          <w:rFonts w:ascii="Times New Roman" w:hAnsi="Times New Roman" w:cs="Times New Roman"/>
          <w:sz w:val="24"/>
          <w:szCs w:val="24"/>
        </w:rPr>
        <w:t>cada ciclo novo</w:t>
      </w:r>
      <w:r>
        <w:rPr>
          <w:rFonts w:ascii="Times New Roman" w:hAnsi="Times New Roman" w:cs="Times New Roman"/>
          <w:sz w:val="24"/>
          <w:szCs w:val="24"/>
        </w:rPr>
        <w:t xml:space="preserve"> incrementos são adicionados no software.</w:t>
      </w:r>
    </w:p>
    <w:p w:rsidR="00770095" w:rsidRDefault="00770095" w:rsidP="00770095">
      <w:pPr>
        <w:spacing w:line="360" w:lineRule="auto"/>
        <w:ind w:firstLine="708"/>
        <w:jc w:val="both"/>
        <w:rPr>
          <w:rFonts w:ascii="Times New Roman" w:hAnsi="Times New Roman" w:cs="Times New Roman"/>
          <w:sz w:val="24"/>
          <w:szCs w:val="24"/>
        </w:rPr>
      </w:pPr>
      <w:r w:rsidRPr="00770095">
        <w:rPr>
          <w:rFonts w:ascii="Times New Roman" w:hAnsi="Times New Roman" w:cs="Times New Roman"/>
          <w:sz w:val="24"/>
          <w:szCs w:val="24"/>
        </w:rPr>
        <w:t>O Modelo I</w:t>
      </w:r>
      <w:r>
        <w:rPr>
          <w:rFonts w:ascii="Times New Roman" w:hAnsi="Times New Roman" w:cs="Times New Roman"/>
          <w:sz w:val="24"/>
          <w:szCs w:val="24"/>
        </w:rPr>
        <w:t xml:space="preserve">ncremental </w:t>
      </w:r>
      <w:r w:rsidRPr="00770095">
        <w:rPr>
          <w:rFonts w:ascii="Times New Roman" w:hAnsi="Times New Roman" w:cs="Times New Roman"/>
          <w:sz w:val="24"/>
          <w:szCs w:val="24"/>
        </w:rPr>
        <w:t>pode ser visto como uma filosofia básica que comporta diversas variações. O princípio fundamental é que, a cada ciclo ou iteração, uma versão operacional do sistema será produzida e entregue para uso ou avaliação detalhada do cliente. Para tal, requisitos têm de ser minimamente levantados e há de se constatar que o sistema é modular, de modo que se possa planejar o desenvolvimento em incrementos. O primeiro incremento tipicamente contém funcionalidades centrais, tratando dos requisitos básicos. Outras características são tratadas em ciclos subsequentes</w:t>
      </w:r>
      <w:r>
        <w:rPr>
          <w:rFonts w:ascii="Times New Roman" w:hAnsi="Times New Roman" w:cs="Times New Roman"/>
          <w:sz w:val="24"/>
          <w:szCs w:val="24"/>
        </w:rPr>
        <w:t>.</w:t>
      </w:r>
      <w:r w:rsidR="00955C5E">
        <w:rPr>
          <w:rFonts w:ascii="Times New Roman" w:hAnsi="Times New Roman" w:cs="Times New Roman"/>
          <w:sz w:val="24"/>
          <w:szCs w:val="24"/>
        </w:rPr>
        <w:t xml:space="preserve"> Na figura 2</w:t>
      </w:r>
      <w:r w:rsidR="00FE297C">
        <w:rPr>
          <w:rFonts w:ascii="Times New Roman" w:hAnsi="Times New Roman" w:cs="Times New Roman"/>
          <w:sz w:val="24"/>
          <w:szCs w:val="24"/>
        </w:rPr>
        <w:t>.2</w:t>
      </w:r>
      <w:r w:rsidR="00955C5E">
        <w:rPr>
          <w:rFonts w:ascii="Times New Roman" w:hAnsi="Times New Roman" w:cs="Times New Roman"/>
          <w:sz w:val="24"/>
          <w:szCs w:val="24"/>
        </w:rPr>
        <w:t xml:space="preserve"> apresentamos o modelo interativo e incremental.</w:t>
      </w:r>
    </w:p>
    <w:p w:rsidR="00084861" w:rsidRDefault="00FE297C" w:rsidP="00084861">
      <w:pPr>
        <w:keepNext/>
        <w:spacing w:line="360" w:lineRule="auto"/>
        <w:ind w:firstLine="708"/>
        <w:jc w:val="center"/>
      </w:pPr>
      <w:r>
        <w:rPr>
          <w:noProof/>
          <w:lang w:eastAsia="pt-PT"/>
        </w:rPr>
        <w:lastRenderedPageBreak/>
        <w:drawing>
          <wp:inline distT="0" distB="0" distL="0" distR="0" wp14:anchorId="6179CFB1" wp14:editId="1921B383">
            <wp:extent cx="5034067" cy="2409825"/>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extLst>
                        <a:ext uri="{28A0092B-C50C-407E-A947-70E740481C1C}">
                          <a14:useLocalDpi xmlns:a14="http://schemas.microsoft.com/office/drawing/2010/main" val="0"/>
                        </a:ext>
                      </a:extLst>
                    </a:blip>
                    <a:srcRect l="29551" t="54967" r="32917" b="13219"/>
                    <a:stretch/>
                  </pic:blipFill>
                  <pic:spPr bwMode="auto">
                    <a:xfrm>
                      <a:off x="0" y="0"/>
                      <a:ext cx="5030015" cy="2407886"/>
                    </a:xfrm>
                    <a:prstGeom prst="rect">
                      <a:avLst/>
                    </a:prstGeom>
                    <a:ln>
                      <a:noFill/>
                    </a:ln>
                    <a:extLst>
                      <a:ext uri="{53640926-AAD7-44D8-BBD7-CCE9431645EC}">
                        <a14:shadowObscured xmlns:a14="http://schemas.microsoft.com/office/drawing/2010/main"/>
                      </a:ext>
                    </a:extLst>
                  </pic:spPr>
                </pic:pic>
              </a:graphicData>
            </a:graphic>
          </wp:inline>
        </w:drawing>
      </w:r>
    </w:p>
    <w:p w:rsidR="00D71408" w:rsidRPr="00084861" w:rsidRDefault="00084861" w:rsidP="00084861">
      <w:pPr>
        <w:pStyle w:val="Legenda"/>
        <w:jc w:val="center"/>
        <w:rPr>
          <w:rFonts w:ascii="Times New Roman" w:hAnsi="Times New Roman" w:cs="Times New Roman"/>
          <w:i w:val="0"/>
          <w:color w:val="auto"/>
          <w:sz w:val="20"/>
          <w:szCs w:val="20"/>
        </w:rPr>
      </w:pPr>
      <w:bookmarkStart w:id="42" w:name="_Toc526105313"/>
      <w:r w:rsidRPr="00084861">
        <w:rPr>
          <w:rFonts w:ascii="Times New Roman" w:hAnsi="Times New Roman" w:cs="Times New Roman"/>
          <w:i w:val="0"/>
          <w:color w:val="auto"/>
          <w:sz w:val="20"/>
          <w:szCs w:val="20"/>
        </w:rPr>
        <w:t xml:space="preserve">Figura 2. </w:t>
      </w:r>
      <w:r w:rsidRPr="00084861">
        <w:rPr>
          <w:rFonts w:ascii="Times New Roman" w:hAnsi="Times New Roman" w:cs="Times New Roman"/>
          <w:i w:val="0"/>
          <w:color w:val="auto"/>
          <w:sz w:val="20"/>
          <w:szCs w:val="20"/>
        </w:rPr>
        <w:fldChar w:fldCharType="begin"/>
      </w:r>
      <w:r w:rsidRPr="00084861">
        <w:rPr>
          <w:rFonts w:ascii="Times New Roman" w:hAnsi="Times New Roman" w:cs="Times New Roman"/>
          <w:i w:val="0"/>
          <w:color w:val="auto"/>
          <w:sz w:val="20"/>
          <w:szCs w:val="20"/>
        </w:rPr>
        <w:instrText xml:space="preserve"> SEQ Figura_2. \* ARABIC </w:instrText>
      </w:r>
      <w:r w:rsidRPr="00084861">
        <w:rPr>
          <w:rFonts w:ascii="Times New Roman" w:hAnsi="Times New Roman" w:cs="Times New Roman"/>
          <w:i w:val="0"/>
          <w:color w:val="auto"/>
          <w:sz w:val="20"/>
          <w:szCs w:val="20"/>
        </w:rPr>
        <w:fldChar w:fldCharType="separate"/>
      </w:r>
      <w:r w:rsidRPr="00084861">
        <w:rPr>
          <w:rFonts w:ascii="Times New Roman" w:hAnsi="Times New Roman" w:cs="Times New Roman"/>
          <w:i w:val="0"/>
          <w:noProof/>
          <w:color w:val="auto"/>
          <w:sz w:val="20"/>
          <w:szCs w:val="20"/>
        </w:rPr>
        <w:t>2</w:t>
      </w:r>
      <w:r w:rsidRPr="00084861">
        <w:rPr>
          <w:rFonts w:ascii="Times New Roman" w:hAnsi="Times New Roman" w:cs="Times New Roman"/>
          <w:i w:val="0"/>
          <w:color w:val="auto"/>
          <w:sz w:val="20"/>
          <w:szCs w:val="20"/>
        </w:rPr>
        <w:fldChar w:fldCharType="end"/>
      </w:r>
      <w:r w:rsidR="00D71408" w:rsidRPr="00084861">
        <w:rPr>
          <w:rFonts w:ascii="Times New Roman" w:hAnsi="Times New Roman" w:cs="Times New Roman"/>
          <w:i w:val="0"/>
          <w:color w:val="auto"/>
          <w:sz w:val="20"/>
          <w:szCs w:val="20"/>
        </w:rPr>
        <w:t xml:space="preserve"> Modelo incremental</w:t>
      </w:r>
      <w:bookmarkEnd w:id="42"/>
    </w:p>
    <w:p w:rsidR="00D71408" w:rsidRPr="00D71408" w:rsidRDefault="00D71408" w:rsidP="00084861">
      <w:pPr>
        <w:jc w:val="center"/>
        <w:rPr>
          <w:rFonts w:ascii="Times New Roman" w:hAnsi="Times New Roman" w:cs="Times New Roman"/>
          <w:sz w:val="20"/>
          <w:szCs w:val="20"/>
        </w:rPr>
      </w:pPr>
      <w:r w:rsidRPr="00D71408">
        <w:rPr>
          <w:rFonts w:ascii="Times New Roman" w:hAnsi="Times New Roman" w:cs="Times New Roman"/>
          <w:sz w:val="20"/>
          <w:szCs w:val="20"/>
        </w:rPr>
        <w:t>Fonte: Sommerville (2011, p.22)</w:t>
      </w:r>
    </w:p>
    <w:p w:rsidR="00C45DC5" w:rsidRPr="00364C81" w:rsidRDefault="00C45DC5" w:rsidP="00364C81">
      <w:pPr>
        <w:pStyle w:val="Legenda"/>
        <w:jc w:val="both"/>
        <w:rPr>
          <w:rFonts w:ascii="Times New Roman" w:hAnsi="Times New Roman" w:cs="Times New Roman"/>
          <w:i w:val="0"/>
          <w:color w:val="000000" w:themeColor="text1"/>
          <w:sz w:val="22"/>
          <w:szCs w:val="22"/>
        </w:rPr>
      </w:pPr>
    </w:p>
    <w:p w:rsidR="007416CE" w:rsidRPr="00E35ED3" w:rsidRDefault="00442B4A" w:rsidP="00066E28">
      <w:pPr>
        <w:pStyle w:val="Cabealho2"/>
        <w:numPr>
          <w:ilvl w:val="1"/>
          <w:numId w:val="15"/>
        </w:numPr>
        <w:rPr>
          <w:rFonts w:ascii="Times New Roman" w:hAnsi="Times New Roman" w:cs="Times New Roman"/>
          <w:b/>
        </w:rPr>
      </w:pPr>
      <w:bookmarkStart w:id="43" w:name="_Toc526105236"/>
      <w:r w:rsidRPr="00E35ED3">
        <w:rPr>
          <w:rFonts w:ascii="Times New Roman" w:hAnsi="Times New Roman" w:cs="Times New Roman"/>
          <w:b/>
        </w:rPr>
        <w:t>Arquitetura de Software</w:t>
      </w:r>
      <w:bookmarkEnd w:id="43"/>
    </w:p>
    <w:p w:rsidR="00057D7A" w:rsidRPr="003E5065" w:rsidRDefault="00057D7A" w:rsidP="00F06198">
      <w:pPr>
        <w:pStyle w:val="Default"/>
        <w:spacing w:before="120" w:after="120" w:line="360" w:lineRule="auto"/>
        <w:ind w:firstLine="708"/>
        <w:jc w:val="both"/>
      </w:pPr>
      <w:r w:rsidRPr="003E5065">
        <w:rPr>
          <w:rFonts w:eastAsia="Calibri"/>
        </w:rPr>
        <w:t>A arquitetura do Software -AS desempenha um papel fundamental para gerenciar a complexidade inerente ao software a ser desenvolvido,</w:t>
      </w:r>
      <w:r w:rsidR="00CC45B7" w:rsidRPr="003E5065">
        <w:rPr>
          <w:rFonts w:eastAsia="Calibri"/>
        </w:rPr>
        <w:t xml:space="preserve"> </w:t>
      </w:r>
      <w:r w:rsidRPr="003E5065">
        <w:t>define em termos computacionais quais são seus elementos arquiteturais e como ocorre a interação entre eles.</w:t>
      </w:r>
    </w:p>
    <w:p w:rsidR="00057D7A" w:rsidRPr="003E5065" w:rsidRDefault="00147F81" w:rsidP="003E5065">
      <w:pPr>
        <w:autoSpaceDE w:val="0"/>
        <w:autoSpaceDN w:val="0"/>
        <w:adjustRightInd w:val="0"/>
        <w:spacing w:before="120" w:after="120" w:line="360" w:lineRule="auto"/>
        <w:ind w:firstLine="708"/>
        <w:jc w:val="both"/>
        <w:rPr>
          <w:rFonts w:ascii="Times New Roman" w:hAnsi="Times New Roman" w:cs="Times New Roman"/>
          <w:sz w:val="24"/>
          <w:szCs w:val="24"/>
        </w:rPr>
      </w:pPr>
      <w:r w:rsidRPr="003E5065">
        <w:rPr>
          <w:rFonts w:ascii="Times New Roman" w:hAnsi="Times New Roman" w:cs="Times New Roman"/>
          <w:sz w:val="24"/>
          <w:szCs w:val="24"/>
        </w:rPr>
        <w:t>A arquitetura de software de um programa ou sistema computacional é a estrutura ou estruturas do sistema que abrange os componentes de software, as propriedades externamente visíveis desses compon</w:t>
      </w:r>
      <w:r w:rsidR="009A3BED" w:rsidRPr="003E5065">
        <w:rPr>
          <w:rFonts w:ascii="Times New Roman" w:hAnsi="Times New Roman" w:cs="Times New Roman"/>
          <w:sz w:val="24"/>
          <w:szCs w:val="24"/>
        </w:rPr>
        <w:t>entes e as relações entre eles.</w:t>
      </w:r>
      <w:r w:rsidR="00620462" w:rsidRPr="003E5065">
        <w:rPr>
          <w:rFonts w:ascii="Times New Roman" w:hAnsi="Times New Roman" w:cs="Times New Roman"/>
          <w:sz w:val="24"/>
          <w:szCs w:val="24"/>
        </w:rPr>
        <w:t xml:space="preserve"> Kazman</w:t>
      </w:r>
      <w:r w:rsidR="00AE350C" w:rsidRPr="003E5065">
        <w:rPr>
          <w:rFonts w:ascii="Times New Roman" w:hAnsi="Times New Roman" w:cs="Times New Roman"/>
          <w:sz w:val="24"/>
          <w:szCs w:val="24"/>
        </w:rPr>
        <w:t>.</w:t>
      </w:r>
    </w:p>
    <w:p w:rsidR="00E41E54" w:rsidRPr="003E5065" w:rsidRDefault="00057D7A" w:rsidP="00F06198">
      <w:pPr>
        <w:autoSpaceDE w:val="0"/>
        <w:autoSpaceDN w:val="0"/>
        <w:adjustRightInd w:val="0"/>
        <w:spacing w:before="120" w:after="120" w:line="360" w:lineRule="auto"/>
        <w:ind w:firstLine="708"/>
        <w:jc w:val="both"/>
        <w:rPr>
          <w:rFonts w:ascii="Times New Roman" w:hAnsi="Times New Roman" w:cs="Times New Roman"/>
          <w:color w:val="000000"/>
          <w:sz w:val="24"/>
          <w:szCs w:val="24"/>
        </w:rPr>
      </w:pPr>
      <w:r w:rsidRPr="003E5065">
        <w:rPr>
          <w:rFonts w:ascii="Times New Roman" w:hAnsi="Times New Roman" w:cs="Times New Roman"/>
          <w:color w:val="000000"/>
          <w:sz w:val="24"/>
          <w:szCs w:val="24"/>
        </w:rPr>
        <w:t>Os elementos arquiteturais, vão desde bancos de dados, servidores, clientes, filtros, um ou mais componentes, dentre outros, e a interação entre eles pode ocorrer através de chamadas de procedimentos, acesso a variáveis, uso de protocolos para acesso a clientes e servidores, bancos de dados, e outros eventos quaisquer (GARLAN, 2000).</w:t>
      </w:r>
    </w:p>
    <w:p w:rsidR="000316F9" w:rsidRPr="00E35ED3" w:rsidRDefault="000316F9" w:rsidP="00066E28">
      <w:pPr>
        <w:pStyle w:val="Cabealho3"/>
        <w:numPr>
          <w:ilvl w:val="2"/>
          <w:numId w:val="15"/>
        </w:numPr>
        <w:rPr>
          <w:rFonts w:ascii="Times New Roman" w:hAnsi="Times New Roman" w:cs="Times New Roman"/>
          <w:sz w:val="24"/>
        </w:rPr>
      </w:pPr>
      <w:bookmarkStart w:id="44" w:name="_Toc526105237"/>
      <w:r w:rsidRPr="00E35ED3">
        <w:rPr>
          <w:rFonts w:ascii="Times New Roman" w:hAnsi="Times New Roman" w:cs="Times New Roman"/>
          <w:sz w:val="24"/>
        </w:rPr>
        <w:t>Plataforma .Net</w:t>
      </w:r>
      <w:bookmarkEnd w:id="44"/>
    </w:p>
    <w:p w:rsidR="000316F9" w:rsidRPr="003E5065" w:rsidRDefault="000316F9" w:rsidP="00F06198">
      <w:pPr>
        <w:spacing w:before="120" w:after="120" w:line="360" w:lineRule="auto"/>
        <w:ind w:firstLine="708"/>
        <w:jc w:val="both"/>
        <w:rPr>
          <w:rFonts w:ascii="Times New Roman" w:hAnsi="Times New Roman" w:cs="Times New Roman"/>
          <w:sz w:val="24"/>
          <w:szCs w:val="24"/>
        </w:rPr>
      </w:pPr>
      <w:r w:rsidRPr="003E5065">
        <w:rPr>
          <w:rFonts w:ascii="Times New Roman" w:hAnsi="Times New Roman" w:cs="Times New Roman"/>
          <w:sz w:val="24"/>
          <w:szCs w:val="24"/>
        </w:rPr>
        <w:t xml:space="preserve">A nova tecnologia de Microsoft oferece soluções aos problemas de programação atuais, como são a administração de código ou a programação para Internet. Para aproveitar ao máximo as características de .Net é necessário entender a arquitetura básica na que está implementada esta tecnologia e assim se beneficiar de todas as características que oferece esta nova plataforma. </w:t>
      </w:r>
    </w:p>
    <w:p w:rsidR="000316F9" w:rsidRPr="003E5065" w:rsidRDefault="000316F9" w:rsidP="006944F2">
      <w:pPr>
        <w:spacing w:before="120" w:after="120" w:line="360" w:lineRule="auto"/>
        <w:ind w:firstLine="708"/>
        <w:jc w:val="both"/>
        <w:rPr>
          <w:rFonts w:ascii="Times New Roman" w:hAnsi="Times New Roman" w:cs="Times New Roman"/>
          <w:sz w:val="24"/>
          <w:szCs w:val="24"/>
        </w:rPr>
      </w:pPr>
      <w:r w:rsidRPr="003E5065">
        <w:rPr>
          <w:rFonts w:ascii="Times New Roman" w:hAnsi="Times New Roman" w:cs="Times New Roman"/>
          <w:sz w:val="24"/>
          <w:szCs w:val="24"/>
        </w:rPr>
        <w:lastRenderedPageBreak/>
        <w:t>O Framework de .Net é uma infra-estrutura sobre a que se reúne todo um conjunto de linguagens e serviços que simplificam enormemente o desenvolvimento de aplicações. Mediante esta ferramenta se oferece um ambiente de execução altamente distribuído, que permite criar aplicações robustas e escaláveis. Os principais componentes deste ambiente são:</w:t>
      </w:r>
    </w:p>
    <w:p w:rsidR="000316F9" w:rsidRPr="00687AFE" w:rsidRDefault="000316F9" w:rsidP="00066E28">
      <w:pPr>
        <w:pStyle w:val="PargrafodaLista"/>
        <w:numPr>
          <w:ilvl w:val="0"/>
          <w:numId w:val="23"/>
        </w:numPr>
        <w:spacing w:before="120" w:after="120" w:line="360" w:lineRule="auto"/>
        <w:jc w:val="both"/>
        <w:rPr>
          <w:rFonts w:ascii="Times New Roman" w:hAnsi="Times New Roman" w:cs="Times New Roman"/>
          <w:sz w:val="24"/>
          <w:szCs w:val="24"/>
        </w:rPr>
      </w:pPr>
      <w:r w:rsidRPr="00687AFE">
        <w:rPr>
          <w:rFonts w:ascii="Times New Roman" w:hAnsi="Times New Roman" w:cs="Times New Roman"/>
          <w:sz w:val="24"/>
          <w:szCs w:val="24"/>
        </w:rPr>
        <w:t>Linguagens de compilação</w:t>
      </w:r>
    </w:p>
    <w:p w:rsidR="000316F9" w:rsidRPr="00687AFE" w:rsidRDefault="000316F9" w:rsidP="00066E28">
      <w:pPr>
        <w:pStyle w:val="PargrafodaLista"/>
        <w:numPr>
          <w:ilvl w:val="0"/>
          <w:numId w:val="23"/>
        </w:numPr>
        <w:spacing w:before="120" w:after="120" w:line="360" w:lineRule="auto"/>
        <w:jc w:val="both"/>
        <w:rPr>
          <w:rFonts w:ascii="Times New Roman" w:hAnsi="Times New Roman" w:cs="Times New Roman"/>
          <w:sz w:val="24"/>
          <w:szCs w:val="24"/>
        </w:rPr>
      </w:pPr>
      <w:r w:rsidRPr="00687AFE">
        <w:rPr>
          <w:rFonts w:ascii="Times New Roman" w:hAnsi="Times New Roman" w:cs="Times New Roman"/>
          <w:sz w:val="24"/>
          <w:szCs w:val="24"/>
        </w:rPr>
        <w:t>Biblioteca de classes de .Net</w:t>
      </w:r>
    </w:p>
    <w:p w:rsidR="000316F9" w:rsidRPr="00687AFE" w:rsidRDefault="000316F9" w:rsidP="00066E28">
      <w:pPr>
        <w:pStyle w:val="PargrafodaLista"/>
        <w:numPr>
          <w:ilvl w:val="0"/>
          <w:numId w:val="23"/>
        </w:numPr>
        <w:spacing w:before="120" w:after="120" w:line="360" w:lineRule="auto"/>
        <w:jc w:val="both"/>
        <w:rPr>
          <w:rFonts w:ascii="Times New Roman" w:hAnsi="Times New Roman" w:cs="Times New Roman"/>
          <w:sz w:val="24"/>
          <w:szCs w:val="24"/>
        </w:rPr>
      </w:pPr>
      <w:r w:rsidRPr="00687AFE">
        <w:rPr>
          <w:rFonts w:ascii="Times New Roman" w:hAnsi="Times New Roman" w:cs="Times New Roman"/>
          <w:sz w:val="24"/>
          <w:szCs w:val="24"/>
        </w:rPr>
        <w:t>CLR (Common Language Runtime)</w:t>
      </w:r>
    </w:p>
    <w:p w:rsidR="000316F9" w:rsidRPr="003E5065" w:rsidRDefault="000316F9" w:rsidP="00687AFE">
      <w:pPr>
        <w:spacing w:before="120" w:after="120" w:line="360" w:lineRule="auto"/>
        <w:ind w:firstLine="708"/>
        <w:jc w:val="both"/>
        <w:rPr>
          <w:rFonts w:ascii="Times New Roman" w:hAnsi="Times New Roman" w:cs="Times New Roman"/>
          <w:sz w:val="24"/>
          <w:szCs w:val="24"/>
        </w:rPr>
      </w:pPr>
      <w:r w:rsidRPr="003E5065">
        <w:rPr>
          <w:rFonts w:ascii="Times New Roman" w:hAnsi="Times New Roman" w:cs="Times New Roman"/>
          <w:sz w:val="24"/>
          <w:szCs w:val="24"/>
        </w:rPr>
        <w:t>Atualmente, o Framework de .Net é uma plataforma não incluída nos diferentes sistemas operacionais distribuídos por Microsoft, pelo qual é necessária sua instalação prévia à execução de programas criados mediante .Net. O Framework se pode baixar gratuitamente através da w</w:t>
      </w:r>
      <w:r w:rsidR="00085B5C" w:rsidRPr="003E5065">
        <w:rPr>
          <w:rFonts w:ascii="Times New Roman" w:hAnsi="Times New Roman" w:cs="Times New Roman"/>
          <w:sz w:val="24"/>
          <w:szCs w:val="24"/>
        </w:rPr>
        <w:t>eb oficial de Microsof.</w:t>
      </w:r>
      <w:r w:rsidRPr="003E5065">
        <w:rPr>
          <w:rFonts w:ascii="Times New Roman" w:hAnsi="Times New Roman" w:cs="Times New Roman"/>
          <w:sz w:val="24"/>
          <w:szCs w:val="24"/>
        </w:rPr>
        <w:t xml:space="preserve"> </w:t>
      </w:r>
    </w:p>
    <w:p w:rsidR="000316F9" w:rsidRPr="003E5065" w:rsidRDefault="000316F9" w:rsidP="00687AFE">
      <w:pPr>
        <w:spacing w:before="120" w:after="120" w:line="360" w:lineRule="auto"/>
        <w:ind w:firstLine="708"/>
        <w:jc w:val="both"/>
        <w:rPr>
          <w:rFonts w:ascii="Times New Roman" w:hAnsi="Times New Roman" w:cs="Times New Roman"/>
          <w:sz w:val="24"/>
          <w:szCs w:val="24"/>
        </w:rPr>
      </w:pPr>
      <w:r w:rsidRPr="003E5065">
        <w:rPr>
          <w:rFonts w:ascii="Times New Roman" w:hAnsi="Times New Roman" w:cs="Times New Roman"/>
          <w:sz w:val="24"/>
          <w:szCs w:val="24"/>
        </w:rPr>
        <w:t xml:space="preserve">Net Framework suporta múltiplas linguagens de programação e embora cada linguagem tenha </w:t>
      </w:r>
      <w:r w:rsidR="00687AFE" w:rsidRPr="003E5065">
        <w:rPr>
          <w:rFonts w:ascii="Times New Roman" w:hAnsi="Times New Roman" w:cs="Times New Roman"/>
          <w:sz w:val="24"/>
          <w:szCs w:val="24"/>
        </w:rPr>
        <w:t>sua característica própria</w:t>
      </w:r>
      <w:r w:rsidRPr="003E5065">
        <w:rPr>
          <w:rFonts w:ascii="Times New Roman" w:hAnsi="Times New Roman" w:cs="Times New Roman"/>
          <w:sz w:val="24"/>
          <w:szCs w:val="24"/>
        </w:rPr>
        <w:t xml:space="preserve">, é possível desenvolver qualquer tipo de aplicação com qualquer destas linguagens. Existem mais de 30 linguagens adaptadas a .Net, desde as mais conhecidas como C# (C Sharp), Visual Basic ou C++ até outras linguagens menos conhecidas como Perl ou Cobol. </w:t>
      </w:r>
    </w:p>
    <w:p w:rsidR="000316F9" w:rsidRPr="00687AFE" w:rsidRDefault="000316F9" w:rsidP="00066E28">
      <w:pPr>
        <w:pStyle w:val="PargrafodaLista"/>
        <w:numPr>
          <w:ilvl w:val="0"/>
          <w:numId w:val="22"/>
        </w:numPr>
        <w:spacing w:before="120" w:after="120" w:line="360" w:lineRule="auto"/>
        <w:jc w:val="both"/>
        <w:rPr>
          <w:rFonts w:ascii="Times New Roman" w:hAnsi="Times New Roman" w:cs="Times New Roman"/>
          <w:b/>
          <w:sz w:val="24"/>
          <w:szCs w:val="24"/>
        </w:rPr>
      </w:pPr>
      <w:r w:rsidRPr="00687AFE">
        <w:rPr>
          <w:rFonts w:ascii="Times New Roman" w:hAnsi="Times New Roman" w:cs="Times New Roman"/>
          <w:b/>
          <w:sz w:val="24"/>
          <w:szCs w:val="24"/>
        </w:rPr>
        <w:t xml:space="preserve">Common Language Runtime (CLR) </w:t>
      </w:r>
    </w:p>
    <w:p w:rsidR="000316F9" w:rsidRPr="003E5065" w:rsidRDefault="000316F9" w:rsidP="00F06198">
      <w:pPr>
        <w:spacing w:before="120" w:after="120" w:line="360" w:lineRule="auto"/>
        <w:ind w:firstLine="708"/>
        <w:jc w:val="both"/>
        <w:rPr>
          <w:rFonts w:ascii="Times New Roman" w:hAnsi="Times New Roman" w:cs="Times New Roman"/>
          <w:sz w:val="24"/>
          <w:szCs w:val="24"/>
        </w:rPr>
      </w:pPr>
      <w:r w:rsidRPr="003E5065">
        <w:rPr>
          <w:rFonts w:ascii="Times New Roman" w:hAnsi="Times New Roman" w:cs="Times New Roman"/>
          <w:sz w:val="24"/>
          <w:szCs w:val="24"/>
        </w:rPr>
        <w:t xml:space="preserve">O CLR é o VERDADEIRO núcleo do Framework de .Net, já que é o ambiente de execução no qual se encarregam as aplicações desenvolvidas nas distintas linguagens, ampliando o conjunto de serviços que oferece o sistema operacional padrão Win32. </w:t>
      </w:r>
    </w:p>
    <w:p w:rsidR="000316F9" w:rsidRPr="003E5065" w:rsidRDefault="000316F9" w:rsidP="00F06198">
      <w:pPr>
        <w:spacing w:before="120" w:after="120" w:line="360" w:lineRule="auto"/>
        <w:ind w:firstLine="708"/>
        <w:jc w:val="both"/>
        <w:rPr>
          <w:rFonts w:ascii="Times New Roman" w:hAnsi="Times New Roman" w:cs="Times New Roman"/>
          <w:sz w:val="24"/>
          <w:szCs w:val="24"/>
        </w:rPr>
      </w:pPr>
      <w:r w:rsidRPr="003E5065">
        <w:rPr>
          <w:rFonts w:ascii="Times New Roman" w:hAnsi="Times New Roman" w:cs="Times New Roman"/>
          <w:sz w:val="24"/>
          <w:szCs w:val="24"/>
        </w:rPr>
        <w:t xml:space="preserve">A ferramenta de desenvolvimento compila o código fonte de qualquer uma das linguagens suportadas por .Net em um mesmo código, denominado código intermediário (MSIL, Microsoft Intermediate Lenguaje). Para gerar tal código o compilador se baseia no Common Language Specification (CLS) que determina as regras necessárias para criar código MSIL compatível com o CLR. </w:t>
      </w:r>
    </w:p>
    <w:p w:rsidR="000316F9" w:rsidRPr="003E5065" w:rsidRDefault="000316F9" w:rsidP="00F06198">
      <w:pPr>
        <w:spacing w:before="120" w:after="120" w:line="360" w:lineRule="auto"/>
        <w:ind w:firstLine="708"/>
        <w:jc w:val="both"/>
        <w:rPr>
          <w:rFonts w:ascii="Times New Roman" w:hAnsi="Times New Roman" w:cs="Times New Roman"/>
          <w:sz w:val="24"/>
          <w:szCs w:val="24"/>
        </w:rPr>
      </w:pPr>
      <w:r w:rsidRPr="003E5065">
        <w:rPr>
          <w:rFonts w:ascii="Times New Roman" w:hAnsi="Times New Roman" w:cs="Times New Roman"/>
          <w:sz w:val="24"/>
          <w:szCs w:val="24"/>
        </w:rPr>
        <w:t xml:space="preserve">Desta forma, indistintamente da ferramenta de desenvolvimento utilizada e da linguagem escolhida, o código gerado é sempre o mesmo, já que o MSIL é a única linguagem que entende diretamente o CLR. Este código é transparente ao desenvolvimento da aplicação já que o gera automaticamente o compilador. </w:t>
      </w:r>
    </w:p>
    <w:p w:rsidR="000316F9" w:rsidRPr="00E35ED3" w:rsidRDefault="000316F9" w:rsidP="00066E28">
      <w:pPr>
        <w:pStyle w:val="Cabealho3"/>
        <w:numPr>
          <w:ilvl w:val="2"/>
          <w:numId w:val="15"/>
        </w:numPr>
        <w:rPr>
          <w:rFonts w:ascii="Times New Roman" w:hAnsi="Times New Roman" w:cs="Times New Roman"/>
          <w:sz w:val="24"/>
        </w:rPr>
      </w:pPr>
      <w:bookmarkStart w:id="45" w:name="_Toc464803527"/>
      <w:bookmarkStart w:id="46" w:name="_Toc526105238"/>
      <w:r w:rsidRPr="00E35ED3">
        <w:rPr>
          <w:rFonts w:ascii="Times New Roman" w:hAnsi="Times New Roman" w:cs="Times New Roman"/>
          <w:sz w:val="24"/>
        </w:rPr>
        <w:lastRenderedPageBreak/>
        <w:t>Linguagem C# (CSharp)</w:t>
      </w:r>
      <w:bookmarkEnd w:id="45"/>
      <w:bookmarkEnd w:id="46"/>
    </w:p>
    <w:p w:rsidR="000316F9" w:rsidRPr="003E5065" w:rsidRDefault="000316F9" w:rsidP="00F06198">
      <w:pPr>
        <w:spacing w:before="120" w:after="120" w:line="360" w:lineRule="auto"/>
        <w:ind w:firstLine="708"/>
        <w:jc w:val="both"/>
        <w:rPr>
          <w:rFonts w:ascii="Times New Roman" w:hAnsi="Times New Roman" w:cs="Times New Roman"/>
          <w:sz w:val="24"/>
          <w:szCs w:val="24"/>
          <w:lang w:val="pt-BR"/>
        </w:rPr>
      </w:pPr>
      <w:r w:rsidRPr="003E5065">
        <w:rPr>
          <w:rFonts w:ascii="Times New Roman" w:hAnsi="Times New Roman" w:cs="Times New Roman"/>
          <w:sz w:val="24"/>
          <w:szCs w:val="24"/>
          <w:lang w:val="pt-BR"/>
        </w:rPr>
        <w:t>C# (CSharp) é uma linguagem de programação orientada a objetos desenvolvida pela</w:t>
      </w:r>
    </w:p>
    <w:p w:rsidR="000316F9" w:rsidRPr="003E5065" w:rsidRDefault="000316F9" w:rsidP="003E5065">
      <w:pPr>
        <w:spacing w:before="120" w:after="120" w:line="360" w:lineRule="auto"/>
        <w:jc w:val="both"/>
        <w:rPr>
          <w:rFonts w:ascii="Times New Roman" w:hAnsi="Times New Roman" w:cs="Times New Roman"/>
          <w:sz w:val="24"/>
          <w:szCs w:val="24"/>
          <w:lang w:val="pt-BR"/>
        </w:rPr>
      </w:pPr>
      <w:r w:rsidRPr="003E5065">
        <w:rPr>
          <w:rFonts w:ascii="Times New Roman" w:hAnsi="Times New Roman" w:cs="Times New Roman"/>
          <w:sz w:val="24"/>
          <w:szCs w:val="24"/>
          <w:lang w:val="pt-BR"/>
        </w:rPr>
        <w:t>Microsoft como parte da plataforma .Net (lê-se DOTNET). A sua sintaxe orientada a</w:t>
      </w:r>
    </w:p>
    <w:p w:rsidR="000316F9" w:rsidRPr="003E5065" w:rsidRDefault="000316F9" w:rsidP="00687AFE">
      <w:pPr>
        <w:spacing w:before="120" w:after="120" w:line="360" w:lineRule="auto"/>
        <w:jc w:val="both"/>
        <w:rPr>
          <w:rFonts w:ascii="Times New Roman" w:hAnsi="Times New Roman" w:cs="Times New Roman"/>
          <w:sz w:val="24"/>
          <w:szCs w:val="24"/>
          <w:lang w:val="pt-BR"/>
        </w:rPr>
      </w:pPr>
      <w:r w:rsidRPr="003E5065">
        <w:rPr>
          <w:rFonts w:ascii="Times New Roman" w:hAnsi="Times New Roman" w:cs="Times New Roman"/>
          <w:sz w:val="24"/>
          <w:szCs w:val="24"/>
          <w:lang w:val="pt-BR"/>
        </w:rPr>
        <w:t xml:space="preserve">Objectos foi baseada no C++ mas inclui muitas influencias de outras linguagens de programação, (Delphi e Java). </w:t>
      </w:r>
    </w:p>
    <w:p w:rsidR="000316F9" w:rsidRPr="003E5065" w:rsidRDefault="000316F9" w:rsidP="00F06198">
      <w:pPr>
        <w:autoSpaceDE w:val="0"/>
        <w:autoSpaceDN w:val="0"/>
        <w:adjustRightInd w:val="0"/>
        <w:spacing w:before="120" w:after="120" w:line="360" w:lineRule="auto"/>
        <w:ind w:firstLine="708"/>
        <w:jc w:val="both"/>
        <w:rPr>
          <w:rFonts w:ascii="Times New Roman" w:hAnsi="Times New Roman" w:cs="Times New Roman"/>
          <w:sz w:val="24"/>
          <w:szCs w:val="24"/>
          <w:lang w:val="pt-BR"/>
        </w:rPr>
      </w:pPr>
      <w:r w:rsidRPr="003E5065">
        <w:rPr>
          <w:rFonts w:ascii="Times New Roman" w:hAnsi="Times New Roman" w:cs="Times New Roman"/>
          <w:sz w:val="24"/>
          <w:szCs w:val="24"/>
          <w:lang w:val="pt-BR"/>
        </w:rPr>
        <w:t xml:space="preserve">Originalmente num compilador/linguagem chamada Simples Managed C (SMC). Mas, em janeiro de 1999, o Anders Hejlsberg que fora escolhido pela Microsoft para desenvolver a linguagem, forma uma equipe de desenvolvimento e dá inicio à criação da linguagem chamada de Cool. Um pouco mais tarde, em 2000, o projeto .NET era apresentado ao publico na </w:t>
      </w:r>
      <w:r w:rsidRPr="003E5065">
        <w:rPr>
          <w:rFonts w:ascii="Times New Roman" w:hAnsi="Times New Roman" w:cs="Times New Roman"/>
          <w:i/>
          <w:iCs/>
          <w:sz w:val="24"/>
          <w:szCs w:val="24"/>
          <w:lang w:val="pt-BR"/>
        </w:rPr>
        <w:t xml:space="preserve">Professional Developers Conference </w:t>
      </w:r>
      <w:r w:rsidRPr="003E5065">
        <w:rPr>
          <w:rFonts w:ascii="Times New Roman" w:hAnsi="Times New Roman" w:cs="Times New Roman"/>
          <w:sz w:val="24"/>
          <w:szCs w:val="24"/>
          <w:lang w:val="pt-BR"/>
        </w:rPr>
        <w:t>(PDC), e a linguagem Cool fora renomeada e apresentada como C#.</w:t>
      </w:r>
    </w:p>
    <w:p w:rsidR="000316F9" w:rsidRPr="003E5065" w:rsidRDefault="000316F9" w:rsidP="00F06198">
      <w:pPr>
        <w:spacing w:before="120" w:after="120" w:line="360" w:lineRule="auto"/>
        <w:ind w:firstLine="360"/>
        <w:jc w:val="both"/>
        <w:rPr>
          <w:rFonts w:ascii="Times New Roman" w:hAnsi="Times New Roman" w:cs="Times New Roman"/>
          <w:sz w:val="24"/>
          <w:szCs w:val="24"/>
          <w:lang w:val="pt-BR"/>
        </w:rPr>
      </w:pPr>
      <w:r w:rsidRPr="003E5065">
        <w:rPr>
          <w:rFonts w:ascii="Times New Roman" w:hAnsi="Times New Roman" w:cs="Times New Roman"/>
          <w:sz w:val="24"/>
          <w:szCs w:val="24"/>
          <w:lang w:val="pt-BR"/>
        </w:rPr>
        <w:t>É uma linguagem mais simples que o C++, ao mesmo tempo poderosa para criar aplicações. Eis as principais características desta linguagem</w:t>
      </w:r>
    </w:p>
    <w:p w:rsidR="000316F9" w:rsidRPr="003E5065" w:rsidRDefault="000316F9" w:rsidP="00066E28">
      <w:pPr>
        <w:pStyle w:val="PargrafodaLista"/>
        <w:numPr>
          <w:ilvl w:val="0"/>
          <w:numId w:val="14"/>
        </w:numPr>
        <w:spacing w:before="120" w:after="120" w:line="360" w:lineRule="auto"/>
        <w:contextualSpacing w:val="0"/>
        <w:jc w:val="both"/>
        <w:rPr>
          <w:rFonts w:ascii="Times New Roman" w:hAnsi="Times New Roman" w:cs="Times New Roman"/>
          <w:sz w:val="24"/>
          <w:szCs w:val="24"/>
          <w:lang w:val="pt-BR"/>
        </w:rPr>
      </w:pPr>
      <w:r w:rsidRPr="00687AFE">
        <w:rPr>
          <w:rFonts w:ascii="Times New Roman" w:hAnsi="Times New Roman" w:cs="Times New Roman"/>
          <w:b/>
          <w:sz w:val="24"/>
          <w:szCs w:val="24"/>
          <w:lang w:val="pt-BR"/>
        </w:rPr>
        <w:t>Orientada aos componentes:</w:t>
      </w:r>
      <w:r w:rsidRPr="003E5065">
        <w:rPr>
          <w:rFonts w:ascii="Times New Roman" w:hAnsi="Times New Roman" w:cs="Times New Roman"/>
          <w:sz w:val="24"/>
          <w:szCs w:val="24"/>
          <w:lang w:val="pt-BR"/>
        </w:rPr>
        <w:t xml:space="preserve"> inclui características de programação e de desenvolvimento de componentes diretamente na linguagem tornando-a bastante pratica tanto para a construção de aplicações baseadas em componentes tanto para o desenvolvimento dos próprios componentes.</w:t>
      </w:r>
    </w:p>
    <w:p w:rsidR="000316F9" w:rsidRPr="003E5065" w:rsidRDefault="000316F9" w:rsidP="00066E28">
      <w:pPr>
        <w:pStyle w:val="PargrafodaLista"/>
        <w:numPr>
          <w:ilvl w:val="0"/>
          <w:numId w:val="14"/>
        </w:numPr>
        <w:spacing w:before="120" w:after="120" w:line="360" w:lineRule="auto"/>
        <w:contextualSpacing w:val="0"/>
        <w:jc w:val="both"/>
        <w:rPr>
          <w:rFonts w:ascii="Times New Roman" w:hAnsi="Times New Roman" w:cs="Times New Roman"/>
          <w:sz w:val="24"/>
          <w:szCs w:val="24"/>
          <w:lang w:val="pt-BR"/>
        </w:rPr>
      </w:pPr>
      <w:r w:rsidRPr="00687AFE">
        <w:rPr>
          <w:rFonts w:ascii="Times New Roman" w:hAnsi="Times New Roman" w:cs="Times New Roman"/>
          <w:b/>
          <w:sz w:val="24"/>
          <w:szCs w:val="24"/>
          <w:lang w:val="pt-BR"/>
        </w:rPr>
        <w:t>Robusta e moderna:</w:t>
      </w:r>
      <w:r w:rsidRPr="003E5065">
        <w:rPr>
          <w:rFonts w:ascii="Times New Roman" w:hAnsi="Times New Roman" w:cs="Times New Roman"/>
          <w:sz w:val="24"/>
          <w:szCs w:val="24"/>
          <w:lang w:val="pt-BR"/>
        </w:rPr>
        <w:t xml:space="preserve"> por ser uma linguagem orientada a objetos possui mecanismo como garbage colection, que liberta o programador da gestão explicita de memória; excepcoes, que permitem uma gestão robusta dos erros nos programas; gestão de módulos, que permite que as classes e os programas evoluam ao longo do tempo; e a introspecção, que permite </w:t>
      </w:r>
      <w:r w:rsidR="000D0BE1" w:rsidRPr="003E5065">
        <w:rPr>
          <w:rFonts w:ascii="Times New Roman" w:hAnsi="Times New Roman" w:cs="Times New Roman"/>
          <w:sz w:val="24"/>
          <w:szCs w:val="24"/>
          <w:lang w:val="pt-BR"/>
        </w:rPr>
        <w:t>determinar</w:t>
      </w:r>
      <w:r w:rsidRPr="003E5065">
        <w:rPr>
          <w:rFonts w:ascii="Times New Roman" w:hAnsi="Times New Roman" w:cs="Times New Roman"/>
          <w:sz w:val="24"/>
          <w:szCs w:val="24"/>
          <w:lang w:val="pt-BR"/>
        </w:rPr>
        <w:t xml:space="preserve"> os objetos e a conversão entre eles.</w:t>
      </w:r>
    </w:p>
    <w:p w:rsidR="000316F9" w:rsidRPr="003E5065" w:rsidRDefault="000316F9" w:rsidP="00066E28">
      <w:pPr>
        <w:pStyle w:val="PargrafodaLista"/>
        <w:numPr>
          <w:ilvl w:val="0"/>
          <w:numId w:val="14"/>
        </w:numPr>
        <w:spacing w:before="120" w:after="120" w:line="360" w:lineRule="auto"/>
        <w:contextualSpacing w:val="0"/>
        <w:jc w:val="both"/>
        <w:rPr>
          <w:rFonts w:ascii="Times New Roman" w:hAnsi="Times New Roman" w:cs="Times New Roman"/>
          <w:b/>
          <w:sz w:val="24"/>
          <w:szCs w:val="24"/>
        </w:rPr>
      </w:pPr>
      <w:r w:rsidRPr="00687AFE">
        <w:rPr>
          <w:rFonts w:ascii="Times New Roman" w:hAnsi="Times New Roman" w:cs="Times New Roman"/>
          <w:b/>
          <w:sz w:val="24"/>
          <w:szCs w:val="24"/>
          <w:lang w:val="pt-BR"/>
        </w:rPr>
        <w:t>Familiar:</w:t>
      </w:r>
      <w:r w:rsidRPr="003E5065">
        <w:rPr>
          <w:rFonts w:ascii="Times New Roman" w:hAnsi="Times New Roman" w:cs="Times New Roman"/>
          <w:sz w:val="24"/>
          <w:szCs w:val="24"/>
          <w:lang w:val="pt-BR"/>
        </w:rPr>
        <w:t xml:space="preserve"> o C# baseia a sua sintaxe na linguagem C++. </w:t>
      </w:r>
    </w:p>
    <w:p w:rsidR="000316F9" w:rsidRPr="00E35ED3" w:rsidRDefault="000316F9" w:rsidP="00066E28">
      <w:pPr>
        <w:pStyle w:val="Cabealho3"/>
        <w:numPr>
          <w:ilvl w:val="2"/>
          <w:numId w:val="15"/>
        </w:numPr>
        <w:rPr>
          <w:rFonts w:ascii="Times New Roman" w:hAnsi="Times New Roman" w:cs="Times New Roman"/>
          <w:sz w:val="24"/>
        </w:rPr>
      </w:pPr>
      <w:bookmarkStart w:id="47" w:name="_Toc464803528"/>
      <w:bookmarkStart w:id="48" w:name="_Toc526105239"/>
      <w:r w:rsidRPr="00E35ED3">
        <w:rPr>
          <w:rFonts w:ascii="Times New Roman" w:hAnsi="Times New Roman" w:cs="Times New Roman"/>
          <w:sz w:val="24"/>
        </w:rPr>
        <w:t>HTML</w:t>
      </w:r>
      <w:bookmarkEnd w:id="47"/>
      <w:bookmarkEnd w:id="48"/>
    </w:p>
    <w:p w:rsidR="000316F9" w:rsidRPr="003E5065" w:rsidRDefault="000316F9" w:rsidP="00F06198">
      <w:pPr>
        <w:spacing w:before="120" w:after="120" w:line="360" w:lineRule="auto"/>
        <w:ind w:firstLine="708"/>
        <w:jc w:val="both"/>
        <w:rPr>
          <w:rFonts w:ascii="Times New Roman" w:hAnsi="Times New Roman" w:cs="Times New Roman"/>
          <w:b/>
          <w:color w:val="000000"/>
          <w:sz w:val="24"/>
          <w:szCs w:val="24"/>
        </w:rPr>
      </w:pPr>
      <w:r w:rsidRPr="003E5065">
        <w:rPr>
          <w:rFonts w:ascii="Times New Roman" w:hAnsi="Times New Roman" w:cs="Times New Roman"/>
          <w:b/>
          <w:color w:val="000000"/>
          <w:sz w:val="24"/>
          <w:szCs w:val="24"/>
        </w:rPr>
        <w:t>HTML</w:t>
      </w:r>
      <w:r w:rsidRPr="003E5065">
        <w:rPr>
          <w:rFonts w:ascii="Times New Roman" w:hAnsi="Times New Roman" w:cs="Times New Roman"/>
          <w:color w:val="000000"/>
          <w:sz w:val="24"/>
          <w:szCs w:val="24"/>
        </w:rPr>
        <w:t xml:space="preserve"> é uma abreviação de Hypertext Markup Language - Linguagem de Marcação de Hypertexto. Resumindo em uma frase: o HTML é uma linguagem para publicação de conteúdo (texto, imagem, vídeo, áudio e etc) na Web.</w:t>
      </w:r>
    </w:p>
    <w:p w:rsidR="000316F9" w:rsidRPr="003E5065" w:rsidRDefault="000316F9" w:rsidP="00F06198">
      <w:pPr>
        <w:spacing w:before="120" w:after="120" w:line="360" w:lineRule="auto"/>
        <w:ind w:firstLine="708"/>
        <w:jc w:val="both"/>
        <w:rPr>
          <w:rFonts w:ascii="Times New Roman" w:hAnsi="Times New Roman" w:cs="Times New Roman"/>
          <w:color w:val="000000"/>
          <w:sz w:val="24"/>
          <w:szCs w:val="24"/>
        </w:rPr>
      </w:pPr>
      <w:r w:rsidRPr="003E5065">
        <w:rPr>
          <w:rFonts w:ascii="Times New Roman" w:hAnsi="Times New Roman" w:cs="Times New Roman"/>
          <w:color w:val="000000"/>
          <w:sz w:val="24"/>
          <w:szCs w:val="24"/>
        </w:rPr>
        <w:t xml:space="preserve">O HTML é baseado no conceito de Hipertexto. Hipertexto são conjuntos de elementos – ou nós – ligados por conexões. Estes elementos podem ser palavras, imagens, vídeos, áudio, </w:t>
      </w:r>
      <w:r w:rsidRPr="003E5065">
        <w:rPr>
          <w:rFonts w:ascii="Times New Roman" w:hAnsi="Times New Roman" w:cs="Times New Roman"/>
          <w:color w:val="000000"/>
          <w:sz w:val="24"/>
          <w:szCs w:val="24"/>
        </w:rPr>
        <w:lastRenderedPageBreak/>
        <w:t>documentos etc. Estes elementos conectados formam uma grande rede de informação. Eles não estão conecta</w:t>
      </w:r>
      <w:r w:rsidRPr="003E5065">
        <w:rPr>
          <w:rFonts w:ascii="Times New Roman" w:hAnsi="Times New Roman" w:cs="Times New Roman"/>
          <w:color w:val="000000"/>
          <w:sz w:val="24"/>
          <w:szCs w:val="24"/>
        </w:rPr>
        <w:softHyphen/>
        <w:t>dos linearmente como se fossem textos de um livro, onde um assunto é ligado ao outro seguida</w:t>
      </w:r>
      <w:r w:rsidRPr="003E5065">
        <w:rPr>
          <w:rFonts w:ascii="Times New Roman" w:hAnsi="Times New Roman" w:cs="Times New Roman"/>
          <w:color w:val="000000"/>
          <w:sz w:val="24"/>
          <w:szCs w:val="24"/>
        </w:rPr>
        <w:softHyphen/>
        <w:t>mente. A conexão feita em um hipertexto é algo imprevisto que permite a comunicação de dados, organizando conhecimentos e guardando informações relacionadas.</w:t>
      </w:r>
    </w:p>
    <w:p w:rsidR="000316F9" w:rsidRPr="003E5065" w:rsidRDefault="000316F9" w:rsidP="00F06198">
      <w:pPr>
        <w:spacing w:before="120" w:after="120" w:line="360" w:lineRule="auto"/>
        <w:ind w:firstLine="708"/>
        <w:jc w:val="both"/>
        <w:rPr>
          <w:rFonts w:ascii="Times New Roman" w:hAnsi="Times New Roman" w:cs="Times New Roman"/>
          <w:color w:val="000000"/>
          <w:sz w:val="24"/>
          <w:szCs w:val="24"/>
        </w:rPr>
      </w:pPr>
      <w:r w:rsidRPr="003E5065">
        <w:rPr>
          <w:rFonts w:ascii="Times New Roman" w:hAnsi="Times New Roman" w:cs="Times New Roman"/>
          <w:color w:val="000000"/>
          <w:sz w:val="24"/>
          <w:szCs w:val="24"/>
        </w:rPr>
        <w:t>Para distribuir informação de uma maneira global, é necessário haver uma linguagem que seja entendida universalmente por diversos meios de acesso. O HTML se propõe a ser esta linguagem.</w:t>
      </w:r>
    </w:p>
    <w:p w:rsidR="000316F9" w:rsidRPr="003E5065" w:rsidRDefault="000316F9" w:rsidP="00F06198">
      <w:pPr>
        <w:spacing w:before="120" w:after="120" w:line="360" w:lineRule="auto"/>
        <w:ind w:firstLine="708"/>
        <w:jc w:val="both"/>
        <w:rPr>
          <w:rFonts w:ascii="Times New Roman" w:hAnsi="Times New Roman" w:cs="Times New Roman"/>
          <w:sz w:val="24"/>
          <w:szCs w:val="24"/>
        </w:rPr>
      </w:pPr>
      <w:r w:rsidRPr="003E5065">
        <w:rPr>
          <w:rFonts w:ascii="Times New Roman" w:hAnsi="Times New Roman" w:cs="Times New Roman"/>
          <w:color w:val="000000"/>
          <w:sz w:val="24"/>
          <w:szCs w:val="24"/>
        </w:rPr>
        <w:t>Desenvolvido originalmente por Tim Berners-Lee o HTML ganhou popularidade quando o Mosaic - browser desenvolvido por Marc Andreessen na década de 1990 - ganhou força. A partir daí, desenvolvedores e fabricantes de browsers utilizaram o HTML como base, compartilhando as mesmas convenções.</w:t>
      </w:r>
    </w:p>
    <w:p w:rsidR="000316F9" w:rsidRPr="00E35ED3" w:rsidRDefault="000316F9" w:rsidP="00066E28">
      <w:pPr>
        <w:pStyle w:val="Cabealho3"/>
        <w:numPr>
          <w:ilvl w:val="2"/>
          <w:numId w:val="15"/>
        </w:numPr>
        <w:rPr>
          <w:rFonts w:ascii="Times New Roman" w:hAnsi="Times New Roman" w:cs="Times New Roman"/>
          <w:sz w:val="24"/>
        </w:rPr>
      </w:pPr>
      <w:bookmarkStart w:id="49" w:name="_Toc464803529"/>
      <w:bookmarkStart w:id="50" w:name="_Toc526105240"/>
      <w:r w:rsidRPr="00E35ED3">
        <w:rPr>
          <w:rFonts w:ascii="Times New Roman" w:hAnsi="Times New Roman" w:cs="Times New Roman"/>
          <w:sz w:val="24"/>
        </w:rPr>
        <w:t>ASP.NET</w:t>
      </w:r>
      <w:bookmarkEnd w:id="49"/>
      <w:bookmarkEnd w:id="50"/>
    </w:p>
    <w:p w:rsidR="000316F9" w:rsidRPr="003E5065" w:rsidRDefault="000316F9" w:rsidP="00F06198">
      <w:pPr>
        <w:spacing w:before="120" w:after="120" w:line="360" w:lineRule="auto"/>
        <w:ind w:firstLine="708"/>
        <w:jc w:val="both"/>
        <w:rPr>
          <w:rFonts w:ascii="Times New Roman" w:hAnsi="Times New Roman" w:cs="Times New Roman"/>
          <w:sz w:val="24"/>
          <w:szCs w:val="24"/>
        </w:rPr>
      </w:pPr>
      <w:r w:rsidRPr="003E5065">
        <w:rPr>
          <w:rFonts w:ascii="Times New Roman" w:hAnsi="Times New Roman" w:cs="Times New Roman"/>
          <w:sz w:val="24"/>
          <w:szCs w:val="24"/>
        </w:rPr>
        <w:t>ASP.NET é uma tecnologia de scripting do lado do servidor, esta tecnologia permite colocar numa página web, scripts que irão ser executados por um servidor.</w:t>
      </w:r>
    </w:p>
    <w:p w:rsidR="000316F9" w:rsidRPr="003E5065" w:rsidRDefault="00F06198" w:rsidP="00F06198">
      <w:pPr>
        <w:spacing w:before="120" w:after="120" w:line="360" w:lineRule="auto"/>
        <w:ind w:firstLine="708"/>
        <w:jc w:val="both"/>
        <w:rPr>
          <w:rFonts w:ascii="Times New Roman" w:hAnsi="Times New Roman" w:cs="Times New Roman"/>
          <w:sz w:val="24"/>
          <w:szCs w:val="24"/>
        </w:rPr>
      </w:pPr>
      <w:r>
        <w:rPr>
          <w:rFonts w:ascii="Times New Roman" w:hAnsi="Times New Roman" w:cs="Times New Roman"/>
          <w:sz w:val="24"/>
          <w:szCs w:val="24"/>
        </w:rPr>
        <w:t>S</w:t>
      </w:r>
      <w:r w:rsidR="000316F9" w:rsidRPr="003E5065">
        <w:rPr>
          <w:rFonts w:ascii="Times New Roman" w:hAnsi="Times New Roman" w:cs="Times New Roman"/>
          <w:sz w:val="24"/>
          <w:szCs w:val="24"/>
        </w:rPr>
        <w:t xml:space="preserve">ignifica Active Server Pages, corre no </w:t>
      </w:r>
      <w:r w:rsidR="00687AFE" w:rsidRPr="003E5065">
        <w:rPr>
          <w:rFonts w:ascii="Times New Roman" w:hAnsi="Times New Roman" w:cs="Times New Roman"/>
          <w:sz w:val="24"/>
          <w:szCs w:val="24"/>
        </w:rPr>
        <w:t>servidor IIS</w:t>
      </w:r>
      <w:r w:rsidR="000316F9" w:rsidRPr="003E5065">
        <w:rPr>
          <w:rFonts w:ascii="Times New Roman" w:hAnsi="Times New Roman" w:cs="Times New Roman"/>
          <w:sz w:val="24"/>
          <w:szCs w:val="24"/>
        </w:rPr>
        <w:t xml:space="preserve"> (Internet Information Services</w:t>
      </w:r>
      <w:r w:rsidR="00687AFE" w:rsidRPr="003E5065">
        <w:rPr>
          <w:rFonts w:ascii="Times New Roman" w:hAnsi="Times New Roman" w:cs="Times New Roman"/>
          <w:sz w:val="24"/>
          <w:szCs w:val="24"/>
        </w:rPr>
        <w:t>), servidor</w:t>
      </w:r>
      <w:r w:rsidR="000316F9" w:rsidRPr="003E5065">
        <w:rPr>
          <w:rFonts w:ascii="Times New Roman" w:hAnsi="Times New Roman" w:cs="Times New Roman"/>
          <w:sz w:val="24"/>
          <w:szCs w:val="24"/>
        </w:rPr>
        <w:t xml:space="preserve"> de internet da Microsoft.</w:t>
      </w:r>
      <w:r w:rsidR="00687AFE">
        <w:rPr>
          <w:rFonts w:ascii="Times New Roman" w:hAnsi="Times New Roman" w:cs="Times New Roman"/>
          <w:sz w:val="24"/>
          <w:szCs w:val="24"/>
        </w:rPr>
        <w:t xml:space="preserve"> </w:t>
      </w:r>
      <w:r w:rsidR="000316F9" w:rsidRPr="003E5065">
        <w:rPr>
          <w:rFonts w:ascii="Times New Roman" w:hAnsi="Times New Roman" w:cs="Times New Roman"/>
          <w:sz w:val="24"/>
          <w:szCs w:val="24"/>
        </w:rPr>
        <w:t>ASP.NET bem como todas as aplicações .NET, são compiladas. É impossivel correr código C# ou VB sem que esteja compilado.</w:t>
      </w:r>
    </w:p>
    <w:p w:rsidR="000316F9" w:rsidRPr="003E5065" w:rsidRDefault="000316F9" w:rsidP="00F06198">
      <w:pPr>
        <w:spacing w:before="120" w:after="120" w:line="360" w:lineRule="auto"/>
        <w:ind w:firstLine="708"/>
        <w:jc w:val="both"/>
        <w:rPr>
          <w:rFonts w:ascii="Times New Roman" w:hAnsi="Times New Roman" w:cs="Times New Roman"/>
          <w:sz w:val="24"/>
          <w:szCs w:val="24"/>
        </w:rPr>
      </w:pPr>
      <w:r w:rsidRPr="003E5065">
        <w:rPr>
          <w:rFonts w:ascii="Times New Roman" w:hAnsi="Times New Roman" w:cs="Times New Roman"/>
          <w:sz w:val="24"/>
          <w:szCs w:val="24"/>
        </w:rPr>
        <w:t xml:space="preserve">As páginas ASP.NET </w:t>
      </w:r>
      <w:r w:rsidR="00687AFE" w:rsidRPr="003E5065">
        <w:rPr>
          <w:rFonts w:ascii="Times New Roman" w:hAnsi="Times New Roman" w:cs="Times New Roman"/>
          <w:sz w:val="24"/>
          <w:szCs w:val="24"/>
        </w:rPr>
        <w:t>(conhecidas</w:t>
      </w:r>
      <w:r w:rsidRPr="003E5065">
        <w:rPr>
          <w:rFonts w:ascii="Times New Roman" w:hAnsi="Times New Roman" w:cs="Times New Roman"/>
          <w:sz w:val="24"/>
          <w:szCs w:val="24"/>
        </w:rPr>
        <w:t xml:space="preserve"> como Web Forms) são uma parte vital de uma aplicação ASP.NET, pois providenciam o output para o browser depois de o cliente ter feito o “Request”.</w:t>
      </w:r>
    </w:p>
    <w:p w:rsidR="000316F9" w:rsidRPr="003E5065" w:rsidRDefault="000316F9" w:rsidP="00F06198">
      <w:pPr>
        <w:spacing w:before="120" w:after="120" w:line="360" w:lineRule="auto"/>
        <w:ind w:firstLine="708"/>
        <w:jc w:val="both"/>
        <w:rPr>
          <w:rFonts w:ascii="Times New Roman" w:hAnsi="Times New Roman" w:cs="Times New Roman"/>
          <w:b/>
          <w:sz w:val="24"/>
          <w:szCs w:val="24"/>
        </w:rPr>
      </w:pPr>
      <w:r w:rsidRPr="003E5065">
        <w:rPr>
          <w:rFonts w:ascii="Times New Roman" w:hAnsi="Times New Roman" w:cs="Times New Roman"/>
          <w:sz w:val="24"/>
          <w:szCs w:val="24"/>
        </w:rPr>
        <w:t>Este conceito foi criado para facilitar a migração de programadores das tecnologias de cliente (Windows Forms) para a Web, usando as mesmas facilidades do interface windows, como arrastar botões</w:t>
      </w:r>
      <w:r w:rsidRPr="003E5065">
        <w:rPr>
          <w:rFonts w:ascii="Times New Roman" w:hAnsi="Times New Roman" w:cs="Times New Roman"/>
          <w:b/>
          <w:sz w:val="24"/>
          <w:szCs w:val="24"/>
        </w:rPr>
        <w:t>.</w:t>
      </w:r>
    </w:p>
    <w:p w:rsidR="00E41E54" w:rsidRPr="00687AFE" w:rsidRDefault="000D0BE1" w:rsidP="00066E28">
      <w:pPr>
        <w:pStyle w:val="Cabealho3"/>
        <w:numPr>
          <w:ilvl w:val="2"/>
          <w:numId w:val="15"/>
        </w:numPr>
        <w:rPr>
          <w:rFonts w:ascii="Times New Roman" w:hAnsi="Times New Roman" w:cs="Times New Roman"/>
          <w:sz w:val="24"/>
        </w:rPr>
      </w:pPr>
      <w:r w:rsidRPr="00E35ED3">
        <w:rPr>
          <w:rFonts w:ascii="Times New Roman" w:hAnsi="Times New Roman" w:cs="Times New Roman"/>
          <w:sz w:val="24"/>
        </w:rPr>
        <w:t xml:space="preserve"> </w:t>
      </w:r>
      <w:bookmarkStart w:id="51" w:name="_Toc526105241"/>
      <w:r w:rsidR="00E41E54" w:rsidRPr="00E35ED3">
        <w:rPr>
          <w:rFonts w:ascii="Times New Roman" w:hAnsi="Times New Roman" w:cs="Times New Roman"/>
          <w:sz w:val="24"/>
        </w:rPr>
        <w:t>Sistema de gestão de Base de Dados</w:t>
      </w:r>
      <w:bookmarkEnd w:id="51"/>
    </w:p>
    <w:p w:rsidR="00E41E54" w:rsidRPr="003E5065" w:rsidRDefault="00E41E54" w:rsidP="0057635A">
      <w:pPr>
        <w:autoSpaceDE w:val="0"/>
        <w:autoSpaceDN w:val="0"/>
        <w:adjustRightInd w:val="0"/>
        <w:spacing w:before="120" w:after="120" w:line="360" w:lineRule="auto"/>
        <w:ind w:firstLine="708"/>
        <w:jc w:val="both"/>
        <w:rPr>
          <w:rFonts w:ascii="Times New Roman" w:hAnsi="Times New Roman" w:cs="Times New Roman"/>
          <w:color w:val="FF0000"/>
          <w:sz w:val="24"/>
          <w:szCs w:val="24"/>
          <w:lang w:val="pt-BR"/>
        </w:rPr>
      </w:pPr>
      <w:r w:rsidRPr="003E5065">
        <w:rPr>
          <w:rFonts w:ascii="Times New Roman" w:hAnsi="Times New Roman" w:cs="Times New Roman"/>
          <w:sz w:val="24"/>
          <w:szCs w:val="24"/>
          <w:lang w:val="pt-BR"/>
        </w:rPr>
        <w:t xml:space="preserve">Um sistema de base de dados é basicamente somente um sistema computorizado de manutenção de registros, por outras palavras é um </w:t>
      </w:r>
      <w:r w:rsidR="009A3BED" w:rsidRPr="003E5065">
        <w:rPr>
          <w:rFonts w:ascii="Times New Roman" w:hAnsi="Times New Roman" w:cs="Times New Roman"/>
          <w:sz w:val="24"/>
          <w:szCs w:val="24"/>
          <w:lang w:val="pt-BR"/>
        </w:rPr>
        <w:t xml:space="preserve">sistema computorizado cujo objetivo é </w:t>
      </w:r>
      <w:r w:rsidRPr="003E5065">
        <w:rPr>
          <w:rFonts w:ascii="Times New Roman" w:hAnsi="Times New Roman" w:cs="Times New Roman"/>
          <w:sz w:val="24"/>
          <w:szCs w:val="24"/>
          <w:lang w:val="pt-BR"/>
        </w:rPr>
        <w:t>armazenar informação permitindo aos utilizadores acede</w:t>
      </w:r>
      <w:r w:rsidR="009A3BED" w:rsidRPr="003E5065">
        <w:rPr>
          <w:rFonts w:ascii="Times New Roman" w:hAnsi="Times New Roman" w:cs="Times New Roman"/>
          <w:sz w:val="24"/>
          <w:szCs w:val="24"/>
          <w:lang w:val="pt-BR"/>
        </w:rPr>
        <w:t>r e a</w:t>
      </w:r>
      <w:r w:rsidRPr="003E5065">
        <w:rPr>
          <w:rFonts w:ascii="Times New Roman" w:hAnsi="Times New Roman" w:cs="Times New Roman"/>
          <w:sz w:val="24"/>
          <w:szCs w:val="24"/>
          <w:lang w:val="pt-BR"/>
        </w:rPr>
        <w:t>tualizar essa informação.</w:t>
      </w:r>
    </w:p>
    <w:p w:rsidR="00E41E54" w:rsidRPr="003E5065" w:rsidRDefault="00E41E54" w:rsidP="0057635A">
      <w:pPr>
        <w:autoSpaceDE w:val="0"/>
        <w:autoSpaceDN w:val="0"/>
        <w:adjustRightInd w:val="0"/>
        <w:spacing w:before="120" w:after="120" w:line="360" w:lineRule="auto"/>
        <w:ind w:firstLine="708"/>
        <w:jc w:val="both"/>
        <w:rPr>
          <w:rFonts w:ascii="Times New Roman" w:hAnsi="Times New Roman" w:cs="Times New Roman"/>
          <w:sz w:val="24"/>
          <w:szCs w:val="24"/>
          <w:lang w:val="pt-BR"/>
        </w:rPr>
      </w:pPr>
      <w:r w:rsidRPr="003E5065">
        <w:rPr>
          <w:rFonts w:ascii="Times New Roman" w:hAnsi="Times New Roman" w:cs="Times New Roman"/>
          <w:sz w:val="24"/>
          <w:szCs w:val="24"/>
          <w:lang w:val="pt-BR"/>
        </w:rPr>
        <w:t>Para outros autores é importante acrescentarmos o conceito de sistema de gestão de bases de</w:t>
      </w:r>
      <w:r w:rsidR="009A3BED" w:rsidRPr="003E5065">
        <w:rPr>
          <w:rFonts w:ascii="Times New Roman" w:hAnsi="Times New Roman" w:cs="Times New Roman"/>
          <w:sz w:val="24"/>
          <w:szCs w:val="24"/>
          <w:lang w:val="pt-BR"/>
        </w:rPr>
        <w:t xml:space="preserve"> </w:t>
      </w:r>
      <w:r w:rsidRPr="003E5065">
        <w:rPr>
          <w:rFonts w:ascii="Times New Roman" w:hAnsi="Times New Roman" w:cs="Times New Roman"/>
          <w:sz w:val="24"/>
          <w:szCs w:val="24"/>
          <w:lang w:val="pt-BR"/>
        </w:rPr>
        <w:t xml:space="preserve">dados, preocupações com a segurança dos dados. Um SGBD é uma ferramenta </w:t>
      </w:r>
      <w:r w:rsidRPr="003E5065">
        <w:rPr>
          <w:rFonts w:ascii="Times New Roman" w:hAnsi="Times New Roman" w:cs="Times New Roman"/>
          <w:sz w:val="24"/>
          <w:szCs w:val="24"/>
          <w:lang w:val="pt-BR"/>
        </w:rPr>
        <w:lastRenderedPageBreak/>
        <w:t>poderosa para criar e gerir grandes quantidades de dados de forma eficiente e permitir que esses dados persistam durante longos espaços de tempo com segurança.</w:t>
      </w:r>
    </w:p>
    <w:p w:rsidR="00E41E54" w:rsidRPr="003E5065" w:rsidRDefault="00E41E54" w:rsidP="0057635A">
      <w:pPr>
        <w:autoSpaceDE w:val="0"/>
        <w:autoSpaceDN w:val="0"/>
        <w:adjustRightInd w:val="0"/>
        <w:spacing w:before="120" w:after="120" w:line="360" w:lineRule="auto"/>
        <w:ind w:firstLine="708"/>
        <w:jc w:val="both"/>
        <w:rPr>
          <w:rFonts w:ascii="Times New Roman" w:hAnsi="Times New Roman" w:cs="Times New Roman"/>
          <w:b/>
          <w:sz w:val="24"/>
          <w:szCs w:val="24"/>
          <w:lang w:val="pt-BR"/>
        </w:rPr>
      </w:pPr>
      <w:r w:rsidRPr="003E5065">
        <w:rPr>
          <w:rFonts w:ascii="Times New Roman" w:hAnsi="Times New Roman" w:cs="Times New Roman"/>
          <w:sz w:val="24"/>
          <w:szCs w:val="24"/>
          <w:lang w:val="pt-BR"/>
        </w:rPr>
        <w:t xml:space="preserve">Para outros autores a preocupação maior prende-se com o desenho da base de dados e a definição de procedimentos. </w:t>
      </w:r>
      <w:r w:rsidRPr="003E5065">
        <w:rPr>
          <w:rFonts w:ascii="Times New Roman" w:hAnsi="Times New Roman" w:cs="Times New Roman"/>
          <w:b/>
          <w:sz w:val="24"/>
          <w:szCs w:val="24"/>
          <w:lang w:val="pt-BR"/>
        </w:rPr>
        <w:t>Sistemas de Gestão de Bases de dados</w:t>
      </w:r>
      <w:r w:rsidRPr="003E5065">
        <w:rPr>
          <w:rFonts w:ascii="Times New Roman" w:hAnsi="Times New Roman" w:cs="Times New Roman"/>
          <w:sz w:val="24"/>
          <w:szCs w:val="24"/>
          <w:lang w:val="pt-BR"/>
        </w:rPr>
        <w:t>, são programas que permitem a gestão do enorme volume de dados que pode existir numa organização e ser pas</w:t>
      </w:r>
      <w:r w:rsidR="009A3BED" w:rsidRPr="003E5065">
        <w:rPr>
          <w:rFonts w:ascii="Times New Roman" w:hAnsi="Times New Roman" w:cs="Times New Roman"/>
          <w:sz w:val="24"/>
          <w:szCs w:val="24"/>
          <w:lang w:val="pt-BR"/>
        </w:rPr>
        <w:t>sível de tratamento, com o obje</w:t>
      </w:r>
      <w:r w:rsidRPr="003E5065">
        <w:rPr>
          <w:rFonts w:ascii="Times New Roman" w:hAnsi="Times New Roman" w:cs="Times New Roman"/>
          <w:sz w:val="24"/>
          <w:szCs w:val="24"/>
          <w:lang w:val="pt-BR"/>
        </w:rPr>
        <w:t>tivo de gerar informação importante para o funcionamento da própria organização. Essa gestão é uma gestão que envolve o desenho e definição global de toda a base de dados, como a criação de procedimentos para a sua manipulação, sem esquecer os importantíssimos procedimentos de segurança, quer de acesso quer da existência de cópias dos dados para prevenir danos à organização, resultantes da perda acidental dos mesmos.</w:t>
      </w:r>
    </w:p>
    <w:p w:rsidR="00E41E54" w:rsidRPr="00E35ED3" w:rsidRDefault="00E41E54" w:rsidP="00066E28">
      <w:pPr>
        <w:pStyle w:val="Cabealho3"/>
        <w:numPr>
          <w:ilvl w:val="3"/>
          <w:numId w:val="15"/>
        </w:numPr>
        <w:rPr>
          <w:rFonts w:ascii="Times New Roman" w:hAnsi="Times New Roman" w:cs="Times New Roman"/>
          <w:sz w:val="24"/>
        </w:rPr>
      </w:pPr>
      <w:bookmarkStart w:id="52" w:name="_Toc526105242"/>
      <w:r w:rsidRPr="00E35ED3">
        <w:rPr>
          <w:rFonts w:ascii="Times New Roman" w:hAnsi="Times New Roman" w:cs="Times New Roman"/>
          <w:sz w:val="24"/>
        </w:rPr>
        <w:t xml:space="preserve">Funções de um </w:t>
      </w:r>
      <w:bookmarkStart w:id="53" w:name="_Toc406103543"/>
      <w:bookmarkStart w:id="54" w:name="_Toc464810128"/>
      <w:bookmarkStart w:id="55" w:name="_Toc505427217"/>
      <w:r w:rsidRPr="00E35ED3">
        <w:rPr>
          <w:rFonts w:ascii="Times New Roman" w:hAnsi="Times New Roman" w:cs="Times New Roman"/>
          <w:sz w:val="24"/>
        </w:rPr>
        <w:t>Sistema de Gestão de Base de Dados</w:t>
      </w:r>
      <w:bookmarkEnd w:id="52"/>
      <w:bookmarkEnd w:id="53"/>
      <w:bookmarkEnd w:id="54"/>
      <w:bookmarkEnd w:id="55"/>
    </w:p>
    <w:p w:rsidR="00E41E54" w:rsidRPr="003E5065" w:rsidRDefault="00E41E54" w:rsidP="003E5065">
      <w:pPr>
        <w:autoSpaceDE w:val="0"/>
        <w:autoSpaceDN w:val="0"/>
        <w:adjustRightInd w:val="0"/>
        <w:spacing w:before="120" w:after="120" w:line="360" w:lineRule="auto"/>
        <w:jc w:val="both"/>
        <w:rPr>
          <w:rFonts w:ascii="Times New Roman" w:hAnsi="Times New Roman" w:cs="Times New Roman"/>
          <w:sz w:val="24"/>
          <w:szCs w:val="24"/>
          <w:lang w:val="pt-BR"/>
        </w:rPr>
      </w:pPr>
      <w:r w:rsidRPr="003E5065">
        <w:rPr>
          <w:rFonts w:ascii="Times New Roman" w:hAnsi="Times New Roman" w:cs="Times New Roman"/>
          <w:sz w:val="24"/>
          <w:szCs w:val="24"/>
          <w:lang w:val="pt-BR"/>
        </w:rPr>
        <w:t xml:space="preserve"> Um SGBD tem que ser capaz de:</w:t>
      </w:r>
    </w:p>
    <w:p w:rsidR="00E41E54" w:rsidRPr="003E5065" w:rsidRDefault="00E41E54" w:rsidP="00066E28">
      <w:pPr>
        <w:pStyle w:val="PargrafodaLista"/>
        <w:numPr>
          <w:ilvl w:val="0"/>
          <w:numId w:val="7"/>
        </w:numPr>
        <w:autoSpaceDE w:val="0"/>
        <w:autoSpaceDN w:val="0"/>
        <w:adjustRightInd w:val="0"/>
        <w:spacing w:before="120" w:after="120" w:line="360" w:lineRule="auto"/>
        <w:contextualSpacing w:val="0"/>
        <w:jc w:val="both"/>
        <w:rPr>
          <w:rFonts w:ascii="Times New Roman" w:hAnsi="Times New Roman" w:cs="Times New Roman"/>
          <w:sz w:val="24"/>
          <w:szCs w:val="24"/>
          <w:lang w:val="pt-BR"/>
        </w:rPr>
      </w:pPr>
      <w:r w:rsidRPr="003E5065">
        <w:rPr>
          <w:rFonts w:ascii="Times New Roman" w:hAnsi="Times New Roman" w:cs="Times New Roman"/>
          <w:sz w:val="24"/>
          <w:szCs w:val="24"/>
          <w:lang w:val="pt-BR"/>
        </w:rPr>
        <w:t xml:space="preserve">Aceitar definições de dados, </w:t>
      </w:r>
    </w:p>
    <w:p w:rsidR="00E41E54" w:rsidRPr="003E5065" w:rsidRDefault="00E41E54" w:rsidP="00066E28">
      <w:pPr>
        <w:pStyle w:val="PargrafodaLista"/>
        <w:numPr>
          <w:ilvl w:val="0"/>
          <w:numId w:val="7"/>
        </w:numPr>
        <w:autoSpaceDE w:val="0"/>
        <w:autoSpaceDN w:val="0"/>
        <w:adjustRightInd w:val="0"/>
        <w:spacing w:before="120" w:after="120" w:line="360" w:lineRule="auto"/>
        <w:contextualSpacing w:val="0"/>
        <w:jc w:val="both"/>
        <w:rPr>
          <w:rFonts w:ascii="Times New Roman" w:hAnsi="Times New Roman" w:cs="Times New Roman"/>
          <w:sz w:val="24"/>
          <w:szCs w:val="24"/>
          <w:lang w:val="pt-BR"/>
        </w:rPr>
      </w:pPr>
      <w:r w:rsidRPr="003E5065">
        <w:rPr>
          <w:rFonts w:ascii="Times New Roman" w:hAnsi="Times New Roman" w:cs="Times New Roman"/>
          <w:sz w:val="24"/>
          <w:szCs w:val="24"/>
          <w:lang w:val="pt-BR"/>
        </w:rPr>
        <w:t xml:space="preserve">Manipular os dados, </w:t>
      </w:r>
    </w:p>
    <w:p w:rsidR="00E41E54" w:rsidRPr="003E5065" w:rsidRDefault="00883B02" w:rsidP="00066E28">
      <w:pPr>
        <w:pStyle w:val="PargrafodaLista"/>
        <w:numPr>
          <w:ilvl w:val="0"/>
          <w:numId w:val="7"/>
        </w:numPr>
        <w:autoSpaceDE w:val="0"/>
        <w:autoSpaceDN w:val="0"/>
        <w:adjustRightInd w:val="0"/>
        <w:spacing w:before="120" w:after="120" w:line="360" w:lineRule="auto"/>
        <w:contextualSpacing w:val="0"/>
        <w:jc w:val="both"/>
        <w:rPr>
          <w:rFonts w:ascii="Times New Roman" w:hAnsi="Times New Roman" w:cs="Times New Roman"/>
          <w:sz w:val="24"/>
          <w:szCs w:val="24"/>
          <w:lang w:val="pt-BR"/>
        </w:rPr>
      </w:pPr>
      <w:r w:rsidRPr="003E5065">
        <w:rPr>
          <w:rFonts w:ascii="Times New Roman" w:hAnsi="Times New Roman" w:cs="Times New Roman"/>
          <w:sz w:val="24"/>
          <w:szCs w:val="24"/>
          <w:lang w:val="pt-BR"/>
        </w:rPr>
        <w:t>Otimizar</w:t>
      </w:r>
      <w:r w:rsidR="00E41E54" w:rsidRPr="003E5065">
        <w:rPr>
          <w:rFonts w:ascii="Times New Roman" w:hAnsi="Times New Roman" w:cs="Times New Roman"/>
          <w:sz w:val="24"/>
          <w:szCs w:val="24"/>
          <w:lang w:val="pt-BR"/>
        </w:rPr>
        <w:t xml:space="preserve"> e executar as tarefas requeridas, </w:t>
      </w:r>
    </w:p>
    <w:p w:rsidR="00E41E54" w:rsidRPr="003E5065" w:rsidRDefault="00E41E54" w:rsidP="00066E28">
      <w:pPr>
        <w:pStyle w:val="PargrafodaLista"/>
        <w:numPr>
          <w:ilvl w:val="0"/>
          <w:numId w:val="7"/>
        </w:numPr>
        <w:autoSpaceDE w:val="0"/>
        <w:autoSpaceDN w:val="0"/>
        <w:adjustRightInd w:val="0"/>
        <w:spacing w:before="120" w:after="120" w:line="360" w:lineRule="auto"/>
        <w:contextualSpacing w:val="0"/>
        <w:jc w:val="both"/>
        <w:rPr>
          <w:rFonts w:ascii="Times New Roman" w:hAnsi="Times New Roman" w:cs="Times New Roman"/>
          <w:sz w:val="24"/>
          <w:szCs w:val="24"/>
          <w:lang w:val="pt-BR"/>
        </w:rPr>
      </w:pPr>
      <w:r w:rsidRPr="003E5065">
        <w:rPr>
          <w:rFonts w:ascii="Times New Roman" w:hAnsi="Times New Roman" w:cs="Times New Roman"/>
          <w:sz w:val="24"/>
          <w:szCs w:val="24"/>
          <w:lang w:val="pt-BR"/>
        </w:rPr>
        <w:t>Garantir a segurança e integridade dos dados,</w:t>
      </w:r>
    </w:p>
    <w:p w:rsidR="00E41E54" w:rsidRPr="003E5065" w:rsidRDefault="00E41E54" w:rsidP="00066E28">
      <w:pPr>
        <w:pStyle w:val="PargrafodaLista"/>
        <w:numPr>
          <w:ilvl w:val="0"/>
          <w:numId w:val="7"/>
        </w:numPr>
        <w:autoSpaceDE w:val="0"/>
        <w:autoSpaceDN w:val="0"/>
        <w:adjustRightInd w:val="0"/>
        <w:spacing w:before="120" w:after="120" w:line="360" w:lineRule="auto"/>
        <w:contextualSpacing w:val="0"/>
        <w:jc w:val="both"/>
        <w:rPr>
          <w:rFonts w:ascii="Times New Roman" w:hAnsi="Times New Roman" w:cs="Times New Roman"/>
          <w:sz w:val="24"/>
          <w:szCs w:val="24"/>
          <w:lang w:val="pt-BR"/>
        </w:rPr>
      </w:pPr>
      <w:r w:rsidRPr="003E5065">
        <w:rPr>
          <w:rFonts w:ascii="Times New Roman" w:hAnsi="Times New Roman" w:cs="Times New Roman"/>
          <w:sz w:val="24"/>
          <w:szCs w:val="24"/>
          <w:lang w:val="pt-BR"/>
        </w:rPr>
        <w:t xml:space="preserve">Gerir a concorrência e recuperação dos dados, </w:t>
      </w:r>
    </w:p>
    <w:p w:rsidR="00E41E54" w:rsidRPr="003E5065" w:rsidRDefault="00E41E54" w:rsidP="00066E28">
      <w:pPr>
        <w:pStyle w:val="PargrafodaLista"/>
        <w:numPr>
          <w:ilvl w:val="0"/>
          <w:numId w:val="7"/>
        </w:numPr>
        <w:autoSpaceDE w:val="0"/>
        <w:autoSpaceDN w:val="0"/>
        <w:adjustRightInd w:val="0"/>
        <w:spacing w:before="120" w:after="120" w:line="360" w:lineRule="auto"/>
        <w:contextualSpacing w:val="0"/>
        <w:jc w:val="both"/>
        <w:rPr>
          <w:rFonts w:ascii="Times New Roman" w:hAnsi="Times New Roman" w:cs="Times New Roman"/>
          <w:sz w:val="24"/>
          <w:szCs w:val="24"/>
          <w:lang w:val="pt-BR"/>
        </w:rPr>
      </w:pPr>
      <w:r w:rsidRPr="003E5065">
        <w:rPr>
          <w:rFonts w:ascii="Times New Roman" w:hAnsi="Times New Roman" w:cs="Times New Roman"/>
          <w:sz w:val="24"/>
          <w:szCs w:val="24"/>
          <w:lang w:val="pt-BR"/>
        </w:rPr>
        <w:t>Providenciar um dicionário de dados que contém dados sobre os dados,</w:t>
      </w:r>
    </w:p>
    <w:p w:rsidR="00E41E54" w:rsidRPr="003E5065" w:rsidRDefault="00E41E54" w:rsidP="00066E28">
      <w:pPr>
        <w:pStyle w:val="PargrafodaLista"/>
        <w:numPr>
          <w:ilvl w:val="0"/>
          <w:numId w:val="7"/>
        </w:numPr>
        <w:autoSpaceDE w:val="0"/>
        <w:autoSpaceDN w:val="0"/>
        <w:adjustRightInd w:val="0"/>
        <w:spacing w:before="120" w:after="120" w:line="360" w:lineRule="auto"/>
        <w:contextualSpacing w:val="0"/>
        <w:jc w:val="both"/>
        <w:rPr>
          <w:rFonts w:ascii="Times New Roman" w:hAnsi="Times New Roman" w:cs="Times New Roman"/>
          <w:sz w:val="24"/>
          <w:szCs w:val="24"/>
          <w:lang w:val="pt-BR"/>
        </w:rPr>
      </w:pPr>
      <w:r w:rsidRPr="003E5065">
        <w:rPr>
          <w:rFonts w:ascii="Times New Roman" w:hAnsi="Times New Roman" w:cs="Times New Roman"/>
          <w:sz w:val="24"/>
          <w:szCs w:val="24"/>
          <w:lang w:val="pt-BR"/>
        </w:rPr>
        <w:t>Manter a performance do sistema.</w:t>
      </w:r>
    </w:p>
    <w:p w:rsidR="00E41E54" w:rsidRPr="00E35ED3" w:rsidRDefault="00E41E54" w:rsidP="00066E28">
      <w:pPr>
        <w:pStyle w:val="Cabealho3"/>
        <w:numPr>
          <w:ilvl w:val="3"/>
          <w:numId w:val="15"/>
        </w:numPr>
        <w:rPr>
          <w:rFonts w:ascii="Times New Roman" w:hAnsi="Times New Roman" w:cs="Times New Roman"/>
          <w:sz w:val="24"/>
        </w:rPr>
      </w:pPr>
      <w:bookmarkStart w:id="56" w:name="_Toc406103544"/>
      <w:bookmarkStart w:id="57" w:name="_Toc464810129"/>
      <w:bookmarkStart w:id="58" w:name="_Toc505427218"/>
      <w:bookmarkStart w:id="59" w:name="_Toc526105243"/>
      <w:r w:rsidRPr="00E35ED3">
        <w:rPr>
          <w:rFonts w:ascii="Times New Roman" w:hAnsi="Times New Roman" w:cs="Times New Roman"/>
          <w:sz w:val="24"/>
        </w:rPr>
        <w:t>Componentes de um Sistema de Gestão de Base de Dados</w:t>
      </w:r>
      <w:bookmarkEnd w:id="56"/>
      <w:bookmarkEnd w:id="57"/>
      <w:bookmarkEnd w:id="58"/>
      <w:bookmarkEnd w:id="59"/>
    </w:p>
    <w:p w:rsidR="00E41E54" w:rsidRPr="003E5065" w:rsidRDefault="00E41E54" w:rsidP="003E5065">
      <w:pPr>
        <w:autoSpaceDE w:val="0"/>
        <w:autoSpaceDN w:val="0"/>
        <w:adjustRightInd w:val="0"/>
        <w:spacing w:before="120" w:after="120" w:line="360" w:lineRule="auto"/>
        <w:ind w:firstLine="708"/>
        <w:jc w:val="both"/>
        <w:rPr>
          <w:rFonts w:ascii="Times New Roman" w:hAnsi="Times New Roman" w:cs="Times New Roman"/>
          <w:sz w:val="24"/>
          <w:szCs w:val="24"/>
          <w:lang w:val="pt-BR"/>
        </w:rPr>
      </w:pPr>
      <w:r w:rsidRPr="003E5065">
        <w:rPr>
          <w:rFonts w:ascii="Times New Roman" w:hAnsi="Times New Roman" w:cs="Times New Roman"/>
          <w:sz w:val="24"/>
          <w:szCs w:val="24"/>
          <w:lang w:val="pt-BR"/>
        </w:rPr>
        <w:t xml:space="preserve">Para conseguir executar as funções anteriormente descritas, o SGBD conta com quatro componentes principais, </w:t>
      </w:r>
      <w:r w:rsidRPr="003E5065">
        <w:rPr>
          <w:rFonts w:ascii="Times New Roman" w:hAnsi="Times New Roman" w:cs="Times New Roman"/>
          <w:b/>
          <w:sz w:val="24"/>
          <w:szCs w:val="24"/>
          <w:lang w:val="pt-BR"/>
        </w:rPr>
        <w:t>os dados, o hardware, o software e os utilizadores</w:t>
      </w:r>
      <w:r w:rsidRPr="003E5065">
        <w:rPr>
          <w:rFonts w:ascii="Times New Roman" w:hAnsi="Times New Roman" w:cs="Times New Roman"/>
          <w:sz w:val="24"/>
          <w:szCs w:val="24"/>
          <w:lang w:val="pt-BR"/>
        </w:rPr>
        <w:t>.</w:t>
      </w:r>
    </w:p>
    <w:p w:rsidR="00E41E54" w:rsidRPr="003E5065" w:rsidRDefault="00E41E54" w:rsidP="0057635A">
      <w:pPr>
        <w:autoSpaceDE w:val="0"/>
        <w:autoSpaceDN w:val="0"/>
        <w:adjustRightInd w:val="0"/>
        <w:spacing w:before="120" w:after="120" w:line="360" w:lineRule="auto"/>
        <w:ind w:firstLine="708"/>
        <w:jc w:val="both"/>
        <w:rPr>
          <w:rFonts w:ascii="Times New Roman" w:hAnsi="Times New Roman" w:cs="Times New Roman"/>
          <w:color w:val="000000" w:themeColor="text1"/>
          <w:sz w:val="24"/>
          <w:szCs w:val="24"/>
          <w:lang w:val="pt-BR"/>
        </w:rPr>
      </w:pPr>
      <w:r w:rsidRPr="003E5065">
        <w:rPr>
          <w:rFonts w:ascii="Times New Roman" w:hAnsi="Times New Roman" w:cs="Times New Roman"/>
          <w:sz w:val="24"/>
          <w:szCs w:val="24"/>
          <w:lang w:val="pt-BR"/>
        </w:rPr>
        <w:t>Os dados</w:t>
      </w:r>
      <w:r w:rsidRPr="003E5065">
        <w:rPr>
          <w:rFonts w:ascii="Times New Roman" w:hAnsi="Times New Roman" w:cs="Times New Roman"/>
          <w:b/>
          <w:sz w:val="24"/>
          <w:szCs w:val="24"/>
          <w:lang w:val="pt-BR"/>
        </w:rPr>
        <w:t xml:space="preserve"> </w:t>
      </w:r>
      <w:r w:rsidRPr="003E5065">
        <w:rPr>
          <w:rFonts w:ascii="Times New Roman" w:hAnsi="Times New Roman" w:cs="Times New Roman"/>
          <w:sz w:val="24"/>
          <w:szCs w:val="24"/>
          <w:lang w:val="pt-BR"/>
        </w:rPr>
        <w:t xml:space="preserve">podem ser integrados ou partilhados. O hardware é composto por discos magnéticos utilizados para armazenar dados, memória, controladores e outros componentes. O software do SGBD é o mais importante, mas não é o único. Podem se encontrar outras ferramentas de desenvolvimento como, ferramentas para desenho da base de dados, para construção de relatórios ou de gestão de </w:t>
      </w:r>
      <w:r w:rsidR="00206EF1" w:rsidRPr="003E5065">
        <w:rPr>
          <w:rFonts w:ascii="Times New Roman" w:hAnsi="Times New Roman" w:cs="Times New Roman"/>
          <w:sz w:val="24"/>
          <w:szCs w:val="24"/>
          <w:lang w:val="pt-BR"/>
        </w:rPr>
        <w:t>transações</w:t>
      </w:r>
      <w:r w:rsidRPr="003E5065">
        <w:rPr>
          <w:rFonts w:ascii="Times New Roman" w:hAnsi="Times New Roman" w:cs="Times New Roman"/>
          <w:sz w:val="24"/>
          <w:szCs w:val="24"/>
          <w:lang w:val="pt-BR"/>
        </w:rPr>
        <w:t>. Em relação aos utilizadores, há três tipos de utilizadores. Os programadores são responsáveis pela construção da base de dados. Os utilizadores finais, além de manterem a informação da base de dad</w:t>
      </w:r>
      <w:r w:rsidR="00D21677" w:rsidRPr="003E5065">
        <w:rPr>
          <w:rFonts w:ascii="Times New Roman" w:hAnsi="Times New Roman" w:cs="Times New Roman"/>
          <w:sz w:val="24"/>
          <w:szCs w:val="24"/>
          <w:lang w:val="pt-BR"/>
        </w:rPr>
        <w:t>os a</w:t>
      </w:r>
      <w:r w:rsidRPr="003E5065">
        <w:rPr>
          <w:rFonts w:ascii="Times New Roman" w:hAnsi="Times New Roman" w:cs="Times New Roman"/>
          <w:sz w:val="24"/>
          <w:szCs w:val="24"/>
          <w:lang w:val="pt-BR"/>
        </w:rPr>
        <w:t xml:space="preserve">tualizada, podem </w:t>
      </w:r>
      <w:r w:rsidRPr="003E5065">
        <w:rPr>
          <w:rFonts w:ascii="Times New Roman" w:hAnsi="Times New Roman" w:cs="Times New Roman"/>
          <w:sz w:val="24"/>
          <w:szCs w:val="24"/>
          <w:lang w:val="pt-BR"/>
        </w:rPr>
        <w:lastRenderedPageBreak/>
        <w:t>também construir consultas para extrair informação. Os Administradores da base de dados, devem pôr a funcionar um controle técnico que reforça as decisões políticas da administração dos dados. Têm obrigação de manter todo o sistema a funcionar.</w:t>
      </w:r>
    </w:p>
    <w:p w:rsidR="00511B5B" w:rsidRPr="00E35ED3" w:rsidRDefault="00511B5B" w:rsidP="00066E28">
      <w:pPr>
        <w:pStyle w:val="Cabealho3"/>
        <w:numPr>
          <w:ilvl w:val="3"/>
          <w:numId w:val="15"/>
        </w:numPr>
        <w:rPr>
          <w:rFonts w:ascii="Times New Roman" w:hAnsi="Times New Roman" w:cs="Times New Roman"/>
          <w:sz w:val="24"/>
        </w:rPr>
      </w:pPr>
      <w:bookmarkStart w:id="60" w:name="_Toc526105244"/>
      <w:r w:rsidRPr="00E35ED3">
        <w:rPr>
          <w:rFonts w:ascii="Times New Roman" w:hAnsi="Times New Roman" w:cs="Times New Roman"/>
          <w:sz w:val="24"/>
        </w:rPr>
        <w:t>SQL-SERVER</w:t>
      </w:r>
      <w:bookmarkEnd w:id="60"/>
    </w:p>
    <w:p w:rsidR="00CB6029" w:rsidRPr="003E5065" w:rsidRDefault="00511B5B" w:rsidP="0057635A">
      <w:pPr>
        <w:autoSpaceDE w:val="0"/>
        <w:autoSpaceDN w:val="0"/>
        <w:adjustRightInd w:val="0"/>
        <w:spacing w:before="120" w:after="120" w:line="360" w:lineRule="auto"/>
        <w:ind w:firstLine="708"/>
        <w:jc w:val="both"/>
        <w:rPr>
          <w:rFonts w:ascii="Times New Roman" w:eastAsia="Calibri" w:hAnsi="Times New Roman" w:cs="Times New Roman"/>
          <w:sz w:val="24"/>
          <w:szCs w:val="24"/>
        </w:rPr>
      </w:pPr>
      <w:r w:rsidRPr="003E5065">
        <w:rPr>
          <w:rFonts w:ascii="Times New Roman" w:eastAsia="Calibri" w:hAnsi="Times New Roman" w:cs="Times New Roman"/>
          <w:sz w:val="24"/>
          <w:szCs w:val="24"/>
        </w:rPr>
        <w:t xml:space="preserve">O Microsoft SQL Server é um SGBD - sistema gerenciador de Banco de dados relacional      desenhada pela Microsoft. Foi criado em parceria com a Sybase em 1988 inicialmente para a plataforma OS. Esta parceria durou até 1994, com o lançamento da versão para Windows NT e desde então a Microsoft mantém a manutenção do produto. Como um Banco de dados, é um produto de software cuja principal função é a de armazenar e recuperar dados solicitados por outras aplicações de software seja aqueles no mesmo computador ou aqueles em execução em outro computador através de uma rede (incluindo a Internet). Há pelo menos uma dúzia de diferentes edições do Microsoft SQL </w:t>
      </w:r>
      <w:r w:rsidR="00021AF2" w:rsidRPr="003E5065">
        <w:rPr>
          <w:rFonts w:ascii="Times New Roman" w:eastAsia="Calibri" w:hAnsi="Times New Roman" w:cs="Times New Roman"/>
          <w:sz w:val="24"/>
          <w:szCs w:val="24"/>
        </w:rPr>
        <w:t>Server destinado a públicos diferentes e para diferentes cargas de trabalho</w:t>
      </w:r>
      <w:r w:rsidRPr="003E5065">
        <w:rPr>
          <w:rFonts w:ascii="Times New Roman" w:eastAsia="Calibri" w:hAnsi="Times New Roman" w:cs="Times New Roman"/>
          <w:sz w:val="24"/>
          <w:szCs w:val="24"/>
        </w:rPr>
        <w:t xml:space="preserve"> (variando de pequenas aplicações que a</w:t>
      </w:r>
      <w:r w:rsidR="00021AF2" w:rsidRPr="003E5065">
        <w:rPr>
          <w:rFonts w:ascii="Times New Roman" w:eastAsia="Calibri" w:hAnsi="Times New Roman" w:cs="Times New Roman"/>
          <w:sz w:val="24"/>
          <w:szCs w:val="24"/>
        </w:rPr>
        <w:t xml:space="preserve">rmazenam e recuperam dados no </w:t>
      </w:r>
      <w:r w:rsidRPr="003E5065">
        <w:rPr>
          <w:rFonts w:ascii="Times New Roman" w:eastAsia="Calibri" w:hAnsi="Times New Roman" w:cs="Times New Roman"/>
          <w:sz w:val="24"/>
          <w:szCs w:val="24"/>
        </w:rPr>
        <w:t>mesmo computador, a milhões de usuários e computadores que acessam grandes quantidades de dados a partir da Internet ao mesmo tempo). Suas linguage</w:t>
      </w:r>
      <w:r w:rsidR="00E876D3" w:rsidRPr="003E5065">
        <w:rPr>
          <w:rFonts w:ascii="Times New Roman" w:eastAsia="Calibri" w:hAnsi="Times New Roman" w:cs="Times New Roman"/>
          <w:sz w:val="24"/>
          <w:szCs w:val="24"/>
        </w:rPr>
        <w:t xml:space="preserve">ns de consulta primárias são </w:t>
      </w:r>
      <w:r w:rsidRPr="003E5065">
        <w:rPr>
          <w:rFonts w:ascii="Times New Roman" w:eastAsia="Calibri" w:hAnsi="Times New Roman" w:cs="Times New Roman"/>
          <w:sz w:val="24"/>
          <w:szCs w:val="24"/>
        </w:rPr>
        <w:t>T-SQL e ANSI SQL</w:t>
      </w:r>
      <w:r w:rsidR="00021AF2" w:rsidRPr="003E5065">
        <w:rPr>
          <w:rFonts w:ascii="Times New Roman" w:eastAsia="Calibri" w:hAnsi="Times New Roman" w:cs="Times New Roman"/>
          <w:sz w:val="24"/>
          <w:szCs w:val="24"/>
        </w:rPr>
        <w:t>.</w:t>
      </w:r>
    </w:p>
    <w:p w:rsidR="00716A84" w:rsidRDefault="00A6774E" w:rsidP="00066E28">
      <w:pPr>
        <w:pStyle w:val="Cabealho3"/>
        <w:numPr>
          <w:ilvl w:val="3"/>
          <w:numId w:val="15"/>
        </w:numPr>
        <w:rPr>
          <w:rFonts w:ascii="Times New Roman" w:hAnsi="Times New Roman" w:cs="Times New Roman"/>
          <w:sz w:val="24"/>
        </w:rPr>
      </w:pPr>
      <w:r w:rsidRPr="00E35ED3">
        <w:rPr>
          <w:rFonts w:ascii="Times New Roman" w:hAnsi="Times New Roman" w:cs="Times New Roman"/>
          <w:sz w:val="24"/>
        </w:rPr>
        <w:t xml:space="preserve"> </w:t>
      </w:r>
      <w:bookmarkStart w:id="61" w:name="_Toc526105245"/>
      <w:r w:rsidR="00A20398" w:rsidRPr="00E35ED3">
        <w:rPr>
          <w:rFonts w:ascii="Times New Roman" w:hAnsi="Times New Roman" w:cs="Times New Roman"/>
          <w:sz w:val="24"/>
        </w:rPr>
        <w:t>E</w:t>
      </w:r>
      <w:r w:rsidRPr="00E35ED3">
        <w:rPr>
          <w:rFonts w:ascii="Times New Roman" w:hAnsi="Times New Roman" w:cs="Times New Roman"/>
          <w:sz w:val="24"/>
        </w:rPr>
        <w:t>nfoques</w:t>
      </w:r>
      <w:r w:rsidR="00A20398" w:rsidRPr="00E35ED3">
        <w:rPr>
          <w:rFonts w:ascii="Times New Roman" w:hAnsi="Times New Roman" w:cs="Times New Roman"/>
          <w:sz w:val="24"/>
        </w:rPr>
        <w:t xml:space="preserve"> da linguagem SQL</w:t>
      </w:r>
      <w:bookmarkEnd w:id="61"/>
    </w:p>
    <w:p w:rsidR="00E35ED3" w:rsidRDefault="00E35ED3" w:rsidP="00E35ED3"/>
    <w:p w:rsidR="00E35ED3" w:rsidRPr="00E35ED3" w:rsidRDefault="00E35ED3" w:rsidP="00E35ED3">
      <w:pPr>
        <w:autoSpaceDE w:val="0"/>
        <w:autoSpaceDN w:val="0"/>
        <w:adjustRightInd w:val="0"/>
        <w:spacing w:before="120" w:after="120" w:line="360" w:lineRule="auto"/>
        <w:jc w:val="both"/>
        <w:rPr>
          <w:rFonts w:ascii="Times New Roman" w:eastAsia="Calibri" w:hAnsi="Times New Roman" w:cs="Times New Roman"/>
          <w:sz w:val="24"/>
          <w:szCs w:val="24"/>
        </w:rPr>
      </w:pPr>
      <w:r w:rsidRPr="00E35ED3">
        <w:rPr>
          <w:rFonts w:ascii="Times New Roman" w:eastAsia="Calibri" w:hAnsi="Times New Roman" w:cs="Times New Roman"/>
          <w:sz w:val="24"/>
          <w:szCs w:val="24"/>
        </w:rPr>
        <w:t>Abaixo apresentamos alguns dos enfoques do SQL.</w:t>
      </w:r>
    </w:p>
    <w:p w:rsidR="004B0774" w:rsidRPr="00687AFE" w:rsidRDefault="00716A84" w:rsidP="00066E28">
      <w:pPr>
        <w:pStyle w:val="PargrafodaLista"/>
        <w:numPr>
          <w:ilvl w:val="0"/>
          <w:numId w:val="24"/>
        </w:numPr>
        <w:autoSpaceDE w:val="0"/>
        <w:autoSpaceDN w:val="0"/>
        <w:adjustRightInd w:val="0"/>
        <w:spacing w:before="120" w:after="120" w:line="360" w:lineRule="auto"/>
        <w:jc w:val="both"/>
        <w:rPr>
          <w:rFonts w:ascii="Times New Roman" w:eastAsia="Calibri" w:hAnsi="Times New Roman" w:cs="Times New Roman"/>
          <w:sz w:val="24"/>
          <w:szCs w:val="24"/>
        </w:rPr>
      </w:pPr>
      <w:r w:rsidRPr="00687AFE">
        <w:rPr>
          <w:rFonts w:ascii="Times New Roman" w:eastAsia="Calibri" w:hAnsi="Times New Roman" w:cs="Times New Roman"/>
          <w:b/>
          <w:sz w:val="24"/>
          <w:szCs w:val="24"/>
        </w:rPr>
        <w:t>Linguagem interativa de consulta (query Adhoc)</w:t>
      </w:r>
      <w:r w:rsidR="00E35ED3" w:rsidRPr="00687AFE">
        <w:rPr>
          <w:rFonts w:ascii="Times New Roman" w:eastAsia="Calibri" w:hAnsi="Times New Roman" w:cs="Times New Roman"/>
          <w:b/>
          <w:sz w:val="24"/>
          <w:szCs w:val="24"/>
        </w:rPr>
        <w:t xml:space="preserve">: </w:t>
      </w:r>
      <w:r w:rsidRPr="00687AFE">
        <w:rPr>
          <w:rFonts w:ascii="Times New Roman" w:eastAsia="Calibri" w:hAnsi="Times New Roman" w:cs="Times New Roman"/>
          <w:sz w:val="24"/>
          <w:szCs w:val="24"/>
        </w:rPr>
        <w:t>través de comandos Sql os usuários podem dispor de consultas poderosas,sem a necessidade da criação de um programa, podendo utilizar ferramentas front-end para a montagem de  relatórios.</w:t>
      </w:r>
    </w:p>
    <w:p w:rsidR="004B0774" w:rsidRPr="00687AFE" w:rsidRDefault="004B0774" w:rsidP="00066E28">
      <w:pPr>
        <w:pStyle w:val="PargrafodaLista"/>
        <w:numPr>
          <w:ilvl w:val="0"/>
          <w:numId w:val="24"/>
        </w:numPr>
        <w:autoSpaceDE w:val="0"/>
        <w:autoSpaceDN w:val="0"/>
        <w:adjustRightInd w:val="0"/>
        <w:spacing w:before="120" w:after="120" w:line="360" w:lineRule="auto"/>
        <w:jc w:val="both"/>
        <w:rPr>
          <w:rFonts w:ascii="Times New Roman" w:eastAsia="Calibri" w:hAnsi="Times New Roman" w:cs="Times New Roman"/>
          <w:sz w:val="24"/>
          <w:szCs w:val="24"/>
        </w:rPr>
      </w:pPr>
      <w:r w:rsidRPr="00687AFE">
        <w:rPr>
          <w:rFonts w:ascii="Times New Roman" w:eastAsia="Calibri" w:hAnsi="Times New Roman" w:cs="Times New Roman"/>
          <w:b/>
          <w:sz w:val="24"/>
          <w:szCs w:val="24"/>
        </w:rPr>
        <w:t>Linguagem de programação</w:t>
      </w:r>
      <w:r w:rsidR="00282FB0" w:rsidRPr="00687AFE">
        <w:rPr>
          <w:rFonts w:ascii="Times New Roman" w:eastAsia="Calibri" w:hAnsi="Times New Roman" w:cs="Times New Roman"/>
          <w:b/>
          <w:sz w:val="24"/>
          <w:szCs w:val="24"/>
        </w:rPr>
        <w:t xml:space="preserve"> para acesso às bases de dados</w:t>
      </w:r>
      <w:r w:rsidR="00E02479" w:rsidRPr="00687AFE">
        <w:rPr>
          <w:rFonts w:ascii="Times New Roman" w:eastAsia="Calibri" w:hAnsi="Times New Roman" w:cs="Times New Roman"/>
          <w:b/>
          <w:sz w:val="24"/>
          <w:szCs w:val="24"/>
        </w:rPr>
        <w:t xml:space="preserve">: </w:t>
      </w:r>
      <w:r w:rsidRPr="00687AFE">
        <w:rPr>
          <w:rFonts w:ascii="Times New Roman" w:eastAsia="Calibri" w:hAnsi="Times New Roman" w:cs="Times New Roman"/>
          <w:sz w:val="24"/>
          <w:szCs w:val="24"/>
        </w:rPr>
        <w:t xml:space="preserve">Comandos SQL-SERVER embutidos em programas de aplicação (escritos em C, C++, Java, Visual Basic e etc) acessam os dados armazenados em uma base de dados relacional.   </w:t>
      </w:r>
    </w:p>
    <w:p w:rsidR="004B0774" w:rsidRPr="00687AFE" w:rsidRDefault="004B0774" w:rsidP="00066E28">
      <w:pPr>
        <w:pStyle w:val="PargrafodaLista"/>
        <w:numPr>
          <w:ilvl w:val="0"/>
          <w:numId w:val="24"/>
        </w:numPr>
        <w:autoSpaceDE w:val="0"/>
        <w:autoSpaceDN w:val="0"/>
        <w:adjustRightInd w:val="0"/>
        <w:spacing w:before="120" w:after="120" w:line="360" w:lineRule="auto"/>
        <w:jc w:val="both"/>
        <w:rPr>
          <w:rFonts w:ascii="Times New Roman" w:eastAsia="Calibri" w:hAnsi="Times New Roman" w:cs="Times New Roman"/>
          <w:sz w:val="24"/>
          <w:szCs w:val="24"/>
        </w:rPr>
      </w:pPr>
      <w:r w:rsidRPr="00687AFE">
        <w:rPr>
          <w:rFonts w:ascii="Times New Roman" w:eastAsia="Calibri" w:hAnsi="Times New Roman" w:cs="Times New Roman"/>
          <w:b/>
          <w:sz w:val="24"/>
          <w:szCs w:val="24"/>
        </w:rPr>
        <w:t>Linguagem de a</w:t>
      </w:r>
      <w:r w:rsidR="00E02479" w:rsidRPr="00687AFE">
        <w:rPr>
          <w:rFonts w:ascii="Times New Roman" w:eastAsia="Calibri" w:hAnsi="Times New Roman" w:cs="Times New Roman"/>
          <w:b/>
          <w:sz w:val="24"/>
          <w:szCs w:val="24"/>
        </w:rPr>
        <w:t xml:space="preserve">dministração de banco de dados: </w:t>
      </w:r>
      <w:r w:rsidRPr="00687AFE">
        <w:rPr>
          <w:rFonts w:ascii="Times New Roman" w:eastAsia="Calibri" w:hAnsi="Times New Roman" w:cs="Times New Roman"/>
          <w:sz w:val="24"/>
          <w:szCs w:val="24"/>
        </w:rPr>
        <w:t xml:space="preserve">O responsável pela administração do banco de dados (DBA) pode utilizar comandos SQL      para realizar tarefas relacionadas com a manutenção dos esquemas do banco de dados.   </w:t>
      </w:r>
    </w:p>
    <w:p w:rsidR="004B0774" w:rsidRPr="00687AFE" w:rsidRDefault="004B0774" w:rsidP="00066E28">
      <w:pPr>
        <w:pStyle w:val="PargrafodaLista"/>
        <w:numPr>
          <w:ilvl w:val="0"/>
          <w:numId w:val="24"/>
        </w:numPr>
        <w:autoSpaceDE w:val="0"/>
        <w:autoSpaceDN w:val="0"/>
        <w:adjustRightInd w:val="0"/>
        <w:spacing w:before="120" w:after="120" w:line="360" w:lineRule="auto"/>
        <w:jc w:val="both"/>
        <w:rPr>
          <w:rFonts w:ascii="Times New Roman" w:eastAsia="Calibri" w:hAnsi="Times New Roman" w:cs="Times New Roman"/>
          <w:sz w:val="24"/>
          <w:szCs w:val="24"/>
        </w:rPr>
      </w:pPr>
      <w:r w:rsidRPr="00687AFE">
        <w:rPr>
          <w:rFonts w:ascii="Times New Roman" w:eastAsia="Calibri" w:hAnsi="Times New Roman" w:cs="Times New Roman"/>
          <w:b/>
          <w:sz w:val="24"/>
          <w:szCs w:val="24"/>
        </w:rPr>
        <w:t>Linguagem de consult</w:t>
      </w:r>
      <w:r w:rsidR="00E02479" w:rsidRPr="00687AFE">
        <w:rPr>
          <w:rFonts w:ascii="Times New Roman" w:eastAsia="Calibri" w:hAnsi="Times New Roman" w:cs="Times New Roman"/>
          <w:b/>
          <w:sz w:val="24"/>
          <w:szCs w:val="24"/>
        </w:rPr>
        <w:t xml:space="preserve">a em ambiente cliente/servidor: </w:t>
      </w:r>
      <w:r w:rsidRPr="00687AFE">
        <w:rPr>
          <w:rFonts w:ascii="Times New Roman" w:eastAsia="Calibri" w:hAnsi="Times New Roman" w:cs="Times New Roman"/>
          <w:sz w:val="24"/>
          <w:szCs w:val="24"/>
        </w:rPr>
        <w:t xml:space="preserve">Os programas sendo processados nos computadores dos clientes (front ends) usam comandos SQL para se </w:t>
      </w:r>
      <w:r w:rsidRPr="00687AFE">
        <w:rPr>
          <w:rFonts w:ascii="Times New Roman" w:eastAsia="Calibri" w:hAnsi="Times New Roman" w:cs="Times New Roman"/>
          <w:sz w:val="24"/>
          <w:szCs w:val="24"/>
        </w:rPr>
        <w:lastRenderedPageBreak/>
        <w:t xml:space="preserve">comunicarem, através de uma rede, com um SGBD sendo processado em uma   máquina servidora (back end);   </w:t>
      </w:r>
    </w:p>
    <w:p w:rsidR="004B0774" w:rsidRPr="00687AFE" w:rsidRDefault="004B0774" w:rsidP="00066E28">
      <w:pPr>
        <w:pStyle w:val="PargrafodaLista"/>
        <w:numPr>
          <w:ilvl w:val="0"/>
          <w:numId w:val="24"/>
        </w:numPr>
        <w:autoSpaceDE w:val="0"/>
        <w:autoSpaceDN w:val="0"/>
        <w:adjustRightInd w:val="0"/>
        <w:spacing w:before="120" w:after="120" w:line="360" w:lineRule="auto"/>
        <w:jc w:val="both"/>
        <w:rPr>
          <w:rFonts w:ascii="Times New Roman" w:eastAsia="Calibri" w:hAnsi="Times New Roman" w:cs="Times New Roman"/>
          <w:sz w:val="24"/>
          <w:szCs w:val="24"/>
        </w:rPr>
      </w:pPr>
      <w:r w:rsidRPr="00687AFE">
        <w:rPr>
          <w:rFonts w:ascii="Times New Roman" w:eastAsia="Calibri" w:hAnsi="Times New Roman" w:cs="Times New Roman"/>
          <w:b/>
          <w:sz w:val="24"/>
          <w:szCs w:val="24"/>
        </w:rPr>
        <w:t>Linguagem para</w:t>
      </w:r>
      <w:r w:rsidR="000F6608" w:rsidRPr="00687AFE">
        <w:rPr>
          <w:rFonts w:ascii="Times New Roman" w:eastAsia="Calibri" w:hAnsi="Times New Roman" w:cs="Times New Roman"/>
          <w:b/>
          <w:sz w:val="24"/>
          <w:szCs w:val="24"/>
        </w:rPr>
        <w:t xml:space="preserve"> bancos de dados d</w:t>
      </w:r>
      <w:r w:rsidR="00E02479" w:rsidRPr="00687AFE">
        <w:rPr>
          <w:rFonts w:ascii="Times New Roman" w:eastAsia="Calibri" w:hAnsi="Times New Roman" w:cs="Times New Roman"/>
          <w:b/>
          <w:sz w:val="24"/>
          <w:szCs w:val="24"/>
        </w:rPr>
        <w:t xml:space="preserve">istribuídos: </w:t>
      </w:r>
      <w:r w:rsidRPr="00687AFE">
        <w:rPr>
          <w:rFonts w:ascii="Times New Roman" w:eastAsia="Calibri" w:hAnsi="Times New Roman" w:cs="Times New Roman"/>
          <w:sz w:val="24"/>
          <w:szCs w:val="24"/>
        </w:rPr>
        <w:t>A linguagem SQL é também a linguagem padrão para a ma</w:t>
      </w:r>
      <w:r w:rsidR="000F6608" w:rsidRPr="00687AFE">
        <w:rPr>
          <w:rFonts w:ascii="Times New Roman" w:eastAsia="Calibri" w:hAnsi="Times New Roman" w:cs="Times New Roman"/>
          <w:sz w:val="24"/>
          <w:szCs w:val="24"/>
        </w:rPr>
        <w:t xml:space="preserve">nipulação de dados em uma base </w:t>
      </w:r>
      <w:r w:rsidRPr="00687AFE">
        <w:rPr>
          <w:rFonts w:ascii="Times New Roman" w:eastAsia="Calibri" w:hAnsi="Times New Roman" w:cs="Times New Roman"/>
          <w:sz w:val="24"/>
          <w:szCs w:val="24"/>
        </w:rPr>
        <w:t>de dados distribuída.</w:t>
      </w:r>
    </w:p>
    <w:p w:rsidR="004B0774" w:rsidRPr="00687AFE" w:rsidRDefault="004B0774" w:rsidP="00066E28">
      <w:pPr>
        <w:pStyle w:val="PargrafodaLista"/>
        <w:numPr>
          <w:ilvl w:val="0"/>
          <w:numId w:val="24"/>
        </w:numPr>
        <w:spacing w:before="120" w:after="120" w:line="360" w:lineRule="auto"/>
        <w:jc w:val="both"/>
        <w:rPr>
          <w:rFonts w:ascii="Times New Roman" w:eastAsia="NanumGothic" w:hAnsi="Times New Roman" w:cs="Times New Roman"/>
          <w:sz w:val="24"/>
          <w:szCs w:val="24"/>
        </w:rPr>
      </w:pPr>
      <w:r w:rsidRPr="00687AFE">
        <w:rPr>
          <w:rFonts w:ascii="Times New Roman" w:eastAsia="NanumGothic" w:hAnsi="Times New Roman" w:cs="Times New Roman"/>
          <w:b/>
          <w:sz w:val="24"/>
          <w:szCs w:val="24"/>
        </w:rPr>
        <w:t>Linguag</w:t>
      </w:r>
      <w:r w:rsidR="00E02479" w:rsidRPr="00687AFE">
        <w:rPr>
          <w:rFonts w:ascii="Times New Roman" w:eastAsia="NanumGothic" w:hAnsi="Times New Roman" w:cs="Times New Roman"/>
          <w:b/>
          <w:sz w:val="24"/>
          <w:szCs w:val="24"/>
        </w:rPr>
        <w:t xml:space="preserve">em de definição de dados (DDL): </w:t>
      </w:r>
      <w:r w:rsidRPr="00687AFE">
        <w:rPr>
          <w:rFonts w:ascii="Times New Roman" w:eastAsia="NanumGothic" w:hAnsi="Times New Roman" w:cs="Times New Roman"/>
          <w:sz w:val="24"/>
          <w:szCs w:val="24"/>
        </w:rPr>
        <w:t xml:space="preserve">Permite ao usuário a definição da estrutura e organização dos dados armazenados, e das relações existentes entre eles.   </w:t>
      </w:r>
    </w:p>
    <w:p w:rsidR="00DF6298" w:rsidRPr="00687AFE" w:rsidRDefault="004B0774" w:rsidP="00066E28">
      <w:pPr>
        <w:pStyle w:val="PargrafodaLista"/>
        <w:numPr>
          <w:ilvl w:val="0"/>
          <w:numId w:val="24"/>
        </w:numPr>
        <w:spacing w:before="120" w:after="120" w:line="360" w:lineRule="auto"/>
        <w:jc w:val="both"/>
        <w:rPr>
          <w:rFonts w:ascii="Times New Roman" w:eastAsia="NanumGothic" w:hAnsi="Times New Roman" w:cs="Times New Roman"/>
          <w:sz w:val="24"/>
          <w:szCs w:val="24"/>
        </w:rPr>
      </w:pPr>
      <w:r w:rsidRPr="00687AFE">
        <w:rPr>
          <w:rFonts w:ascii="Times New Roman" w:eastAsia="NanumGothic" w:hAnsi="Times New Roman" w:cs="Times New Roman"/>
          <w:b/>
          <w:sz w:val="24"/>
          <w:szCs w:val="24"/>
        </w:rPr>
        <w:t>Linguagem</w:t>
      </w:r>
      <w:r w:rsidR="00E02479" w:rsidRPr="00687AFE">
        <w:rPr>
          <w:rFonts w:ascii="Times New Roman" w:eastAsia="NanumGothic" w:hAnsi="Times New Roman" w:cs="Times New Roman"/>
          <w:b/>
          <w:sz w:val="24"/>
          <w:szCs w:val="24"/>
        </w:rPr>
        <w:t xml:space="preserve"> de manipulação de dados (DML): </w:t>
      </w:r>
      <w:r w:rsidRPr="00687AFE">
        <w:rPr>
          <w:rFonts w:ascii="Times New Roman" w:eastAsia="NanumGothic" w:hAnsi="Times New Roman" w:cs="Times New Roman"/>
          <w:sz w:val="24"/>
          <w:szCs w:val="24"/>
        </w:rPr>
        <w:t>Permite a um usuário, ou a um programa de aplicação, a exe</w:t>
      </w:r>
      <w:r w:rsidR="00DF6298" w:rsidRPr="00687AFE">
        <w:rPr>
          <w:rFonts w:ascii="Times New Roman" w:eastAsia="NanumGothic" w:hAnsi="Times New Roman" w:cs="Times New Roman"/>
          <w:sz w:val="24"/>
          <w:szCs w:val="24"/>
        </w:rPr>
        <w:t>cução de operações de inclusão,</w:t>
      </w:r>
      <w:r w:rsidRPr="00687AFE">
        <w:rPr>
          <w:rFonts w:ascii="Times New Roman" w:eastAsia="NanumGothic" w:hAnsi="Times New Roman" w:cs="Times New Roman"/>
          <w:sz w:val="24"/>
          <w:szCs w:val="24"/>
        </w:rPr>
        <w:t xml:space="preserve"> remoção, seleção ou atualização de dados previamente armazenados na base de dados</w:t>
      </w:r>
      <w:r w:rsidR="00DF6298" w:rsidRPr="00687AFE">
        <w:rPr>
          <w:rFonts w:ascii="Times New Roman" w:eastAsia="NanumGothic" w:hAnsi="Times New Roman" w:cs="Times New Roman"/>
          <w:sz w:val="24"/>
          <w:szCs w:val="24"/>
        </w:rPr>
        <w:t>.</w:t>
      </w:r>
    </w:p>
    <w:p w:rsidR="00DF6298" w:rsidRPr="00687AFE" w:rsidRDefault="00DF6298" w:rsidP="00066E28">
      <w:pPr>
        <w:pStyle w:val="PargrafodaLista"/>
        <w:numPr>
          <w:ilvl w:val="0"/>
          <w:numId w:val="24"/>
        </w:numPr>
        <w:spacing w:before="120" w:after="120" w:line="360" w:lineRule="auto"/>
        <w:jc w:val="both"/>
        <w:rPr>
          <w:rFonts w:ascii="Times New Roman" w:eastAsia="NanumGothic" w:hAnsi="Times New Roman" w:cs="Times New Roman"/>
          <w:sz w:val="24"/>
          <w:szCs w:val="24"/>
        </w:rPr>
      </w:pPr>
      <w:r w:rsidRPr="00687AFE">
        <w:rPr>
          <w:rFonts w:ascii="Times New Roman" w:eastAsia="NanumGothic" w:hAnsi="Times New Roman" w:cs="Times New Roman"/>
          <w:b/>
          <w:sz w:val="24"/>
          <w:szCs w:val="24"/>
        </w:rPr>
        <w:t>Co</w:t>
      </w:r>
      <w:r w:rsidR="00E02479" w:rsidRPr="00687AFE">
        <w:rPr>
          <w:rFonts w:ascii="Times New Roman" w:eastAsia="NanumGothic" w:hAnsi="Times New Roman" w:cs="Times New Roman"/>
          <w:b/>
          <w:sz w:val="24"/>
          <w:szCs w:val="24"/>
        </w:rPr>
        <w:t xml:space="preserve">ntrole de acesso:  </w:t>
      </w:r>
      <w:r w:rsidRPr="00687AFE">
        <w:rPr>
          <w:rFonts w:ascii="Times New Roman" w:eastAsia="NanumGothic" w:hAnsi="Times New Roman" w:cs="Times New Roman"/>
          <w:sz w:val="24"/>
          <w:szCs w:val="24"/>
        </w:rPr>
        <w:t xml:space="preserve">Protege os dados de manipulações não autorizadas.   </w:t>
      </w:r>
    </w:p>
    <w:p w:rsidR="00E41E54" w:rsidRPr="00687AFE" w:rsidRDefault="00E876D3" w:rsidP="00066E28">
      <w:pPr>
        <w:pStyle w:val="PargrafodaLista"/>
        <w:numPr>
          <w:ilvl w:val="0"/>
          <w:numId w:val="24"/>
        </w:numPr>
        <w:spacing w:before="120" w:after="120" w:line="360" w:lineRule="auto"/>
        <w:jc w:val="both"/>
        <w:rPr>
          <w:rFonts w:ascii="Times New Roman" w:eastAsia="Calibri" w:hAnsi="Times New Roman" w:cs="Times New Roman"/>
          <w:sz w:val="24"/>
          <w:szCs w:val="24"/>
        </w:rPr>
      </w:pPr>
      <w:r w:rsidRPr="00687AFE">
        <w:rPr>
          <w:rFonts w:ascii="Times New Roman" w:eastAsia="NanumGothic" w:hAnsi="Times New Roman" w:cs="Times New Roman"/>
          <w:b/>
          <w:sz w:val="24"/>
          <w:szCs w:val="24"/>
        </w:rPr>
        <w:t>Integridade dos dados</w:t>
      </w:r>
      <w:r w:rsidR="00E02479" w:rsidRPr="00687AFE">
        <w:rPr>
          <w:rFonts w:ascii="Times New Roman" w:eastAsia="NanumGothic" w:hAnsi="Times New Roman" w:cs="Times New Roman"/>
          <w:b/>
          <w:sz w:val="24"/>
          <w:szCs w:val="24"/>
        </w:rPr>
        <w:t xml:space="preserve">: </w:t>
      </w:r>
      <w:r w:rsidR="00E41E54" w:rsidRPr="00687AFE">
        <w:rPr>
          <w:rFonts w:ascii="Times New Roman" w:eastAsia="NanumGothic" w:hAnsi="Times New Roman" w:cs="Times New Roman"/>
          <w:sz w:val="24"/>
          <w:szCs w:val="24"/>
        </w:rPr>
        <w:t xml:space="preserve">Auxilia no processo de definição da integridade dos dados, protegendo contra corrupções </w:t>
      </w:r>
      <w:r w:rsidR="00E5040C" w:rsidRPr="00687AFE">
        <w:rPr>
          <w:rFonts w:ascii="Times New Roman" w:eastAsia="NanumGothic" w:hAnsi="Times New Roman" w:cs="Times New Roman"/>
          <w:sz w:val="24"/>
          <w:szCs w:val="24"/>
        </w:rPr>
        <w:t>e inconsistências</w:t>
      </w:r>
      <w:r w:rsidR="00E41E54" w:rsidRPr="00687AFE">
        <w:rPr>
          <w:rFonts w:ascii="Times New Roman" w:eastAsia="NanumGothic" w:hAnsi="Times New Roman" w:cs="Times New Roman"/>
          <w:sz w:val="24"/>
          <w:szCs w:val="24"/>
        </w:rPr>
        <w:t xml:space="preserve"> geradas por falhas do sistema de computação, ou por erros nos programas </w:t>
      </w:r>
      <w:r w:rsidR="00687AFE" w:rsidRPr="00687AFE">
        <w:rPr>
          <w:rFonts w:ascii="Times New Roman" w:eastAsia="NanumGothic" w:hAnsi="Times New Roman" w:cs="Times New Roman"/>
          <w:sz w:val="24"/>
          <w:szCs w:val="24"/>
        </w:rPr>
        <w:t>de aplicação</w:t>
      </w:r>
      <w:r w:rsidR="00E41E54" w:rsidRPr="00687AFE">
        <w:rPr>
          <w:rFonts w:ascii="Times New Roman" w:eastAsia="Calibri" w:hAnsi="Times New Roman" w:cs="Times New Roman"/>
          <w:sz w:val="24"/>
          <w:szCs w:val="24"/>
        </w:rPr>
        <w:t xml:space="preserve">.  </w:t>
      </w:r>
    </w:p>
    <w:p w:rsidR="00BB7236" w:rsidRPr="00E02479" w:rsidRDefault="00BB7236" w:rsidP="00066E28">
      <w:pPr>
        <w:pStyle w:val="Cabealho3"/>
        <w:numPr>
          <w:ilvl w:val="2"/>
          <w:numId w:val="15"/>
        </w:numPr>
        <w:rPr>
          <w:rFonts w:ascii="Times New Roman" w:hAnsi="Times New Roman" w:cs="Times New Roman"/>
          <w:sz w:val="24"/>
        </w:rPr>
      </w:pPr>
      <w:bookmarkStart w:id="62" w:name="_Toc526105246"/>
      <w:r w:rsidRPr="00E02479">
        <w:rPr>
          <w:rFonts w:ascii="Times New Roman" w:hAnsi="Times New Roman" w:cs="Times New Roman"/>
          <w:sz w:val="24"/>
        </w:rPr>
        <w:t>Arquitetura Cliente-Servidor</w:t>
      </w:r>
      <w:bookmarkEnd w:id="62"/>
    </w:p>
    <w:p w:rsidR="00BB7236" w:rsidRPr="003E5065" w:rsidRDefault="00BB7236" w:rsidP="0057635A">
      <w:pPr>
        <w:autoSpaceDE w:val="0"/>
        <w:autoSpaceDN w:val="0"/>
        <w:adjustRightInd w:val="0"/>
        <w:spacing w:before="120" w:after="120" w:line="360" w:lineRule="auto"/>
        <w:ind w:firstLine="708"/>
        <w:jc w:val="both"/>
        <w:rPr>
          <w:rFonts w:ascii="Times New Roman" w:hAnsi="Times New Roman" w:cs="Times New Roman"/>
          <w:sz w:val="24"/>
          <w:szCs w:val="24"/>
          <w:lang w:val="pt-BR"/>
        </w:rPr>
      </w:pPr>
      <w:r w:rsidRPr="003E5065">
        <w:rPr>
          <w:rFonts w:ascii="Times New Roman" w:hAnsi="Times New Roman" w:cs="Times New Roman"/>
          <w:sz w:val="24"/>
          <w:szCs w:val="24"/>
          <w:lang w:val="pt-BR"/>
        </w:rPr>
        <w:t>A arquitetura Cliente/Servidor vem sendo desenvolvida há vários anos, porém em pequenos passos. Primeiro, a realocação de aplicações em Mainframe para as chamadas plataformas abertas rodando, Sistema Operacional UNIX.</w:t>
      </w:r>
    </w:p>
    <w:p w:rsidR="00BB7236" w:rsidRPr="003E5065" w:rsidRDefault="00BB7236" w:rsidP="003E5065">
      <w:pPr>
        <w:autoSpaceDE w:val="0"/>
        <w:autoSpaceDN w:val="0"/>
        <w:adjustRightInd w:val="0"/>
        <w:spacing w:before="120" w:after="120" w:line="360" w:lineRule="auto"/>
        <w:jc w:val="both"/>
        <w:rPr>
          <w:rFonts w:ascii="Times New Roman" w:hAnsi="Times New Roman" w:cs="Times New Roman"/>
          <w:sz w:val="24"/>
          <w:szCs w:val="24"/>
          <w:lang w:val="pt-BR"/>
        </w:rPr>
      </w:pPr>
      <w:r w:rsidRPr="003E5065">
        <w:rPr>
          <w:rFonts w:ascii="Times New Roman" w:hAnsi="Times New Roman" w:cs="Times New Roman"/>
          <w:sz w:val="24"/>
          <w:szCs w:val="24"/>
          <w:lang w:val="pt-BR"/>
        </w:rPr>
        <w:t>Vários aspectos sobre uma definição da arquitetura Cliente/Servidor podem ser descritos.</w:t>
      </w:r>
    </w:p>
    <w:p w:rsidR="00BB7236" w:rsidRPr="003E5065" w:rsidRDefault="00BB7236" w:rsidP="0057635A">
      <w:pPr>
        <w:autoSpaceDE w:val="0"/>
        <w:autoSpaceDN w:val="0"/>
        <w:adjustRightInd w:val="0"/>
        <w:spacing w:before="120" w:after="120" w:line="360" w:lineRule="auto"/>
        <w:ind w:firstLine="708"/>
        <w:jc w:val="both"/>
        <w:rPr>
          <w:rFonts w:ascii="Times New Roman" w:hAnsi="Times New Roman" w:cs="Times New Roman"/>
          <w:sz w:val="24"/>
          <w:szCs w:val="24"/>
          <w:lang w:val="pt-BR"/>
        </w:rPr>
      </w:pPr>
      <w:r w:rsidRPr="003E5065">
        <w:rPr>
          <w:rFonts w:ascii="Times New Roman" w:hAnsi="Times New Roman" w:cs="Times New Roman"/>
          <w:sz w:val="24"/>
          <w:szCs w:val="24"/>
          <w:lang w:val="pt-BR"/>
        </w:rPr>
        <w:t xml:space="preserve">O termo </w:t>
      </w:r>
      <w:r w:rsidRPr="003E5065">
        <w:rPr>
          <w:rFonts w:ascii="Times New Roman" w:hAnsi="Times New Roman" w:cs="Times New Roman"/>
          <w:b/>
          <w:sz w:val="24"/>
          <w:szCs w:val="24"/>
          <w:lang w:val="pt-BR"/>
        </w:rPr>
        <w:t>Cliente/Servidor</w:t>
      </w:r>
      <w:r w:rsidRPr="003E5065">
        <w:rPr>
          <w:rFonts w:ascii="Times New Roman" w:hAnsi="Times New Roman" w:cs="Times New Roman"/>
          <w:sz w:val="24"/>
          <w:szCs w:val="24"/>
          <w:lang w:val="pt-BR"/>
        </w:rPr>
        <w:t xml:space="preserve"> refere-se ao método de distribuição de aplicações computacionais através de muitas plataformas. Tipicamente essas aplicações estão divididas entre um provedor de acesso e uma central de dados e numerosos clientes contendo uma interface gráfica para usuários para acessar e manipular dados. Uma rede Cliente/Servidor é uma extensão lógica da programação modular.</w:t>
      </w:r>
    </w:p>
    <w:p w:rsidR="00BB7236" w:rsidRPr="003E5065" w:rsidRDefault="00BB7236" w:rsidP="0057635A">
      <w:pPr>
        <w:autoSpaceDE w:val="0"/>
        <w:autoSpaceDN w:val="0"/>
        <w:adjustRightInd w:val="0"/>
        <w:spacing w:before="120" w:after="120" w:line="360" w:lineRule="auto"/>
        <w:ind w:firstLine="708"/>
        <w:jc w:val="both"/>
        <w:rPr>
          <w:rFonts w:ascii="Times New Roman" w:hAnsi="Times New Roman" w:cs="Times New Roman"/>
          <w:sz w:val="24"/>
          <w:szCs w:val="24"/>
          <w:lang w:val="pt-BR"/>
        </w:rPr>
      </w:pPr>
      <w:r w:rsidRPr="003E5065">
        <w:rPr>
          <w:rFonts w:ascii="Times New Roman" w:hAnsi="Times New Roman" w:cs="Times New Roman"/>
          <w:sz w:val="24"/>
          <w:szCs w:val="24"/>
          <w:lang w:val="pt-BR"/>
        </w:rPr>
        <w:t>Portanto, uma definição para a arquitetura Cliente/Servidor seria a existência de uma plataforma base para que as aplicações, onde um ou mais Clientes e um ou mais Servidores, juntamente com o Sistema Operacional e o Sistema Operacional de Rede, executem um processamento distribuído. Um sistema Cliente/Servidor poderia ser, então, entendido como a interação entre Software e Hardware em diferentes níveis, implicando na composição de diferentes computadores e aplicações.</w:t>
      </w:r>
    </w:p>
    <w:p w:rsidR="00BB7236" w:rsidRPr="003E5065" w:rsidRDefault="00BB7236" w:rsidP="0057635A">
      <w:pPr>
        <w:autoSpaceDE w:val="0"/>
        <w:autoSpaceDN w:val="0"/>
        <w:adjustRightInd w:val="0"/>
        <w:spacing w:before="120" w:after="120" w:line="360" w:lineRule="auto"/>
        <w:ind w:firstLine="708"/>
        <w:jc w:val="both"/>
        <w:rPr>
          <w:rFonts w:ascii="Times New Roman" w:hAnsi="Times New Roman" w:cs="Times New Roman"/>
          <w:sz w:val="24"/>
          <w:szCs w:val="24"/>
          <w:lang w:val="pt-BR"/>
        </w:rPr>
      </w:pPr>
      <w:r w:rsidRPr="003E5065">
        <w:rPr>
          <w:rFonts w:ascii="Times New Roman" w:hAnsi="Times New Roman" w:cs="Times New Roman"/>
          <w:sz w:val="24"/>
          <w:szCs w:val="24"/>
          <w:lang w:val="pt-BR"/>
        </w:rPr>
        <w:lastRenderedPageBreak/>
        <w:t>Para melhor se entender o paradigma Cliente/Servidor é necessário observar que o conceito chave está na ligação lógica e não física. O Cliente e o Servidor podem coexistir ou não na mesma máquina (RENAUD,1994). Porém um ponto importante para uma real abordagem Cliente/Servidor é a necessidade de que a arquitetura definida represente uma computação distribuída (MCKIE,1997).</w:t>
      </w:r>
    </w:p>
    <w:p w:rsidR="00BB7236" w:rsidRPr="00E02479" w:rsidRDefault="00BB7236" w:rsidP="00066E28">
      <w:pPr>
        <w:pStyle w:val="Cabealho3"/>
        <w:numPr>
          <w:ilvl w:val="3"/>
          <w:numId w:val="15"/>
        </w:numPr>
        <w:rPr>
          <w:rFonts w:ascii="Times New Roman" w:hAnsi="Times New Roman" w:cs="Times New Roman"/>
          <w:sz w:val="24"/>
        </w:rPr>
      </w:pPr>
      <w:bookmarkStart w:id="63" w:name="_Toc464810147"/>
      <w:bookmarkStart w:id="64" w:name="_Toc526105247"/>
      <w:r w:rsidRPr="00E02479">
        <w:rPr>
          <w:rFonts w:ascii="Times New Roman" w:hAnsi="Times New Roman" w:cs="Times New Roman"/>
          <w:sz w:val="24"/>
        </w:rPr>
        <w:t>Características</w:t>
      </w:r>
      <w:bookmarkEnd w:id="63"/>
      <w:bookmarkEnd w:id="64"/>
    </w:p>
    <w:p w:rsidR="000F6608" w:rsidRPr="003E5065" w:rsidRDefault="00BB7236" w:rsidP="00F75657">
      <w:pPr>
        <w:spacing w:before="120" w:after="120" w:line="360" w:lineRule="auto"/>
        <w:ind w:firstLine="708"/>
        <w:jc w:val="both"/>
        <w:rPr>
          <w:rFonts w:ascii="Times New Roman" w:hAnsi="Times New Roman" w:cs="Times New Roman"/>
          <w:sz w:val="24"/>
          <w:szCs w:val="24"/>
          <w:lang w:val="pt-BR"/>
        </w:rPr>
      </w:pPr>
      <w:r w:rsidRPr="003E5065">
        <w:rPr>
          <w:rFonts w:ascii="Times New Roman" w:hAnsi="Times New Roman" w:cs="Times New Roman"/>
          <w:sz w:val="24"/>
          <w:szCs w:val="24"/>
          <w:lang w:val="pt-BR"/>
        </w:rPr>
        <w:t>Algumas das características do Cliente e do S</w:t>
      </w:r>
      <w:r w:rsidR="000F6608" w:rsidRPr="003E5065">
        <w:rPr>
          <w:rFonts w:ascii="Times New Roman" w:hAnsi="Times New Roman" w:cs="Times New Roman"/>
          <w:sz w:val="24"/>
          <w:szCs w:val="24"/>
          <w:lang w:val="pt-BR"/>
        </w:rPr>
        <w:t>ervidor são descritas a seguir:</w:t>
      </w:r>
    </w:p>
    <w:p w:rsidR="00BB7236" w:rsidRPr="003E5065" w:rsidRDefault="00BB7236" w:rsidP="003E5065">
      <w:pPr>
        <w:spacing w:before="120" w:after="120" w:line="360" w:lineRule="auto"/>
        <w:jc w:val="both"/>
        <w:rPr>
          <w:rFonts w:ascii="Times New Roman" w:hAnsi="Times New Roman" w:cs="Times New Roman"/>
          <w:sz w:val="24"/>
          <w:szCs w:val="24"/>
          <w:lang w:val="pt-BR"/>
        </w:rPr>
      </w:pPr>
      <w:r w:rsidRPr="003E5065">
        <w:rPr>
          <w:rFonts w:ascii="Times New Roman" w:hAnsi="Times New Roman" w:cs="Times New Roman"/>
          <w:bCs/>
          <w:sz w:val="24"/>
          <w:szCs w:val="24"/>
          <w:lang w:val="pt-BR"/>
        </w:rPr>
        <w:t>Cliente</w:t>
      </w:r>
      <w:r w:rsidRPr="003E5065">
        <w:rPr>
          <w:rFonts w:ascii="Times New Roman" w:hAnsi="Times New Roman" w:cs="Times New Roman"/>
          <w:sz w:val="24"/>
          <w:szCs w:val="24"/>
          <w:lang w:val="pt-BR"/>
        </w:rPr>
        <w:t>, também denominado de “</w:t>
      </w:r>
      <w:r w:rsidRPr="003E5065">
        <w:rPr>
          <w:rFonts w:ascii="Times New Roman" w:hAnsi="Times New Roman" w:cs="Times New Roman"/>
          <w:i/>
          <w:iCs/>
          <w:sz w:val="24"/>
          <w:szCs w:val="24"/>
          <w:lang w:val="pt-BR"/>
        </w:rPr>
        <w:t>front-end</w:t>
      </w:r>
      <w:r w:rsidRPr="003E5065">
        <w:rPr>
          <w:rFonts w:ascii="Times New Roman" w:hAnsi="Times New Roman" w:cs="Times New Roman"/>
          <w:sz w:val="24"/>
          <w:szCs w:val="24"/>
          <w:lang w:val="pt-BR"/>
        </w:rPr>
        <w:t>” e “</w:t>
      </w:r>
      <w:r w:rsidRPr="003E5065">
        <w:rPr>
          <w:rFonts w:ascii="Times New Roman" w:hAnsi="Times New Roman" w:cs="Times New Roman"/>
          <w:i/>
          <w:iCs/>
          <w:sz w:val="24"/>
          <w:szCs w:val="24"/>
          <w:lang w:val="pt-BR"/>
        </w:rPr>
        <w:t>WorkStation</w:t>
      </w:r>
      <w:r w:rsidRPr="003E5065">
        <w:rPr>
          <w:rFonts w:ascii="Times New Roman" w:hAnsi="Times New Roman" w:cs="Times New Roman"/>
          <w:sz w:val="24"/>
          <w:szCs w:val="24"/>
          <w:lang w:val="pt-BR"/>
        </w:rPr>
        <w:t>”, é um processo que interage com o usuário através de uma interface gráfica ou não, permitindo consultas ou comandos para recuperação de dados e análise e representando o meio pela qual os resultados são apresentados. O processo cliente realiza o envio das mensagens fazendo algum pedido ao servidor e gerenciam as atividades dos usuários e realizam as validações dos dados informados.</w:t>
      </w:r>
    </w:p>
    <w:p w:rsidR="00BB7236" w:rsidRPr="003E5065" w:rsidRDefault="00BB7236" w:rsidP="003E5065">
      <w:pPr>
        <w:spacing w:before="120" w:after="120" w:line="360" w:lineRule="auto"/>
        <w:jc w:val="both"/>
        <w:rPr>
          <w:rFonts w:ascii="Times New Roman" w:hAnsi="Times New Roman" w:cs="Times New Roman"/>
          <w:sz w:val="24"/>
          <w:szCs w:val="24"/>
          <w:lang w:val="pt-BR"/>
        </w:rPr>
      </w:pPr>
      <w:r w:rsidRPr="003E5065">
        <w:rPr>
          <w:rFonts w:ascii="Times New Roman" w:hAnsi="Times New Roman" w:cs="Times New Roman"/>
          <w:sz w:val="24"/>
          <w:szCs w:val="24"/>
          <w:lang w:val="pt-BR"/>
        </w:rPr>
        <w:t>Além disso, apresenta algumas características distintas:</w:t>
      </w:r>
    </w:p>
    <w:p w:rsidR="00BB7236" w:rsidRPr="003E5065" w:rsidRDefault="00BB7236" w:rsidP="00066E28">
      <w:pPr>
        <w:pStyle w:val="PargrafodaLista"/>
        <w:numPr>
          <w:ilvl w:val="0"/>
          <w:numId w:val="8"/>
        </w:numPr>
        <w:autoSpaceDE w:val="0"/>
        <w:autoSpaceDN w:val="0"/>
        <w:adjustRightInd w:val="0"/>
        <w:spacing w:before="120" w:after="120" w:line="360" w:lineRule="auto"/>
        <w:contextualSpacing w:val="0"/>
        <w:jc w:val="both"/>
        <w:rPr>
          <w:rFonts w:ascii="Times New Roman" w:hAnsi="Times New Roman" w:cs="Times New Roman"/>
          <w:sz w:val="24"/>
          <w:szCs w:val="24"/>
          <w:lang w:val="pt-BR"/>
        </w:rPr>
      </w:pPr>
      <w:r w:rsidRPr="003E5065">
        <w:rPr>
          <w:rFonts w:ascii="Times New Roman" w:hAnsi="Times New Roman" w:cs="Times New Roman"/>
          <w:sz w:val="24"/>
          <w:szCs w:val="24"/>
          <w:lang w:val="pt-BR"/>
        </w:rPr>
        <w:t>É o processo ativo na relação Cliente/Servidor.</w:t>
      </w:r>
    </w:p>
    <w:p w:rsidR="00BB7236" w:rsidRPr="003E5065" w:rsidRDefault="00BB7236" w:rsidP="00066E28">
      <w:pPr>
        <w:pStyle w:val="PargrafodaLista"/>
        <w:numPr>
          <w:ilvl w:val="0"/>
          <w:numId w:val="8"/>
        </w:numPr>
        <w:autoSpaceDE w:val="0"/>
        <w:autoSpaceDN w:val="0"/>
        <w:adjustRightInd w:val="0"/>
        <w:spacing w:before="120" w:after="120" w:line="360" w:lineRule="auto"/>
        <w:contextualSpacing w:val="0"/>
        <w:jc w:val="both"/>
        <w:rPr>
          <w:rFonts w:ascii="Times New Roman" w:hAnsi="Times New Roman" w:cs="Times New Roman"/>
          <w:sz w:val="24"/>
          <w:szCs w:val="24"/>
          <w:lang w:val="pt-BR"/>
        </w:rPr>
      </w:pPr>
      <w:r w:rsidRPr="003E5065">
        <w:rPr>
          <w:rFonts w:ascii="Times New Roman" w:hAnsi="Times New Roman" w:cs="Times New Roman"/>
          <w:sz w:val="24"/>
          <w:szCs w:val="24"/>
          <w:lang w:val="pt-BR"/>
        </w:rPr>
        <w:t>Inicia e termina as conversações com os Servidores, solicitando serviços distribuídos.</w:t>
      </w:r>
    </w:p>
    <w:p w:rsidR="00BB7236" w:rsidRPr="003E5065" w:rsidRDefault="00BB7236" w:rsidP="00066E28">
      <w:pPr>
        <w:pStyle w:val="PargrafodaLista"/>
        <w:numPr>
          <w:ilvl w:val="0"/>
          <w:numId w:val="8"/>
        </w:numPr>
        <w:autoSpaceDE w:val="0"/>
        <w:autoSpaceDN w:val="0"/>
        <w:adjustRightInd w:val="0"/>
        <w:spacing w:before="120" w:after="120" w:line="360" w:lineRule="auto"/>
        <w:contextualSpacing w:val="0"/>
        <w:jc w:val="both"/>
        <w:rPr>
          <w:rFonts w:ascii="Times New Roman" w:hAnsi="Times New Roman" w:cs="Times New Roman"/>
          <w:sz w:val="24"/>
          <w:szCs w:val="24"/>
          <w:lang w:val="pt-BR"/>
        </w:rPr>
      </w:pPr>
      <w:r w:rsidRPr="003E5065">
        <w:rPr>
          <w:rFonts w:ascii="Times New Roman" w:hAnsi="Times New Roman" w:cs="Times New Roman"/>
          <w:sz w:val="24"/>
          <w:szCs w:val="24"/>
          <w:lang w:val="pt-BR"/>
        </w:rPr>
        <w:t>Não se comunica com outros Clientes.</w:t>
      </w:r>
    </w:p>
    <w:p w:rsidR="00BB7236" w:rsidRPr="003E5065" w:rsidRDefault="00BB7236" w:rsidP="00066E28">
      <w:pPr>
        <w:pStyle w:val="PargrafodaLista"/>
        <w:numPr>
          <w:ilvl w:val="0"/>
          <w:numId w:val="8"/>
        </w:numPr>
        <w:autoSpaceDE w:val="0"/>
        <w:autoSpaceDN w:val="0"/>
        <w:adjustRightInd w:val="0"/>
        <w:spacing w:before="120" w:after="120" w:line="360" w:lineRule="auto"/>
        <w:contextualSpacing w:val="0"/>
        <w:jc w:val="both"/>
        <w:rPr>
          <w:rFonts w:ascii="Times New Roman" w:hAnsi="Times New Roman" w:cs="Times New Roman"/>
          <w:sz w:val="24"/>
          <w:szCs w:val="24"/>
          <w:lang w:val="pt-BR"/>
        </w:rPr>
      </w:pPr>
      <w:r w:rsidRPr="003E5065">
        <w:rPr>
          <w:rFonts w:ascii="Times New Roman" w:hAnsi="Times New Roman" w:cs="Times New Roman"/>
          <w:sz w:val="24"/>
          <w:szCs w:val="24"/>
          <w:lang w:val="pt-BR"/>
        </w:rPr>
        <w:t>Torna a rede transparente ao usuário.</w:t>
      </w:r>
    </w:p>
    <w:p w:rsidR="00BB7236" w:rsidRPr="003E5065" w:rsidRDefault="00BB7236" w:rsidP="00066E28">
      <w:pPr>
        <w:pStyle w:val="PargrafodaLista"/>
        <w:numPr>
          <w:ilvl w:val="0"/>
          <w:numId w:val="8"/>
        </w:numPr>
        <w:autoSpaceDE w:val="0"/>
        <w:autoSpaceDN w:val="0"/>
        <w:adjustRightInd w:val="0"/>
        <w:spacing w:before="120" w:after="120" w:line="360" w:lineRule="auto"/>
        <w:contextualSpacing w:val="0"/>
        <w:jc w:val="both"/>
        <w:rPr>
          <w:rFonts w:ascii="Times New Roman" w:hAnsi="Times New Roman" w:cs="Times New Roman"/>
          <w:sz w:val="24"/>
          <w:szCs w:val="24"/>
          <w:lang w:val="pt-BR"/>
        </w:rPr>
      </w:pPr>
      <w:r w:rsidRPr="003E5065">
        <w:rPr>
          <w:rFonts w:ascii="Times New Roman" w:hAnsi="Times New Roman" w:cs="Times New Roman"/>
          <w:color w:val="000000"/>
          <w:sz w:val="24"/>
          <w:szCs w:val="24"/>
          <w:lang w:val="pt-BR"/>
        </w:rPr>
        <w:t>Interface gráfica.</w:t>
      </w:r>
    </w:p>
    <w:p w:rsidR="00BB7236" w:rsidRPr="003E5065" w:rsidRDefault="00BB7236" w:rsidP="00066E28">
      <w:pPr>
        <w:pStyle w:val="PargrafodaLista"/>
        <w:numPr>
          <w:ilvl w:val="0"/>
          <w:numId w:val="8"/>
        </w:numPr>
        <w:autoSpaceDE w:val="0"/>
        <w:autoSpaceDN w:val="0"/>
        <w:adjustRightInd w:val="0"/>
        <w:spacing w:before="120" w:after="120" w:line="360" w:lineRule="auto"/>
        <w:contextualSpacing w:val="0"/>
        <w:jc w:val="both"/>
        <w:rPr>
          <w:rFonts w:ascii="Times New Roman" w:hAnsi="Times New Roman" w:cs="Times New Roman"/>
          <w:sz w:val="24"/>
          <w:szCs w:val="24"/>
          <w:lang w:val="pt-BR"/>
        </w:rPr>
      </w:pPr>
      <w:r w:rsidRPr="003E5065">
        <w:rPr>
          <w:rFonts w:ascii="Times New Roman" w:hAnsi="Times New Roman" w:cs="Times New Roman"/>
          <w:color w:val="000000"/>
          <w:sz w:val="24"/>
          <w:szCs w:val="24"/>
          <w:lang w:val="pt-BR"/>
        </w:rPr>
        <w:t>Validação da entrada de dados.</w:t>
      </w:r>
    </w:p>
    <w:p w:rsidR="00BB7236" w:rsidRPr="003E5065" w:rsidRDefault="00BB7236" w:rsidP="00066E28">
      <w:pPr>
        <w:pStyle w:val="PargrafodaLista"/>
        <w:numPr>
          <w:ilvl w:val="0"/>
          <w:numId w:val="8"/>
        </w:numPr>
        <w:autoSpaceDE w:val="0"/>
        <w:autoSpaceDN w:val="0"/>
        <w:adjustRightInd w:val="0"/>
        <w:spacing w:before="120" w:after="120" w:line="360" w:lineRule="auto"/>
        <w:contextualSpacing w:val="0"/>
        <w:jc w:val="both"/>
        <w:rPr>
          <w:rFonts w:ascii="Times New Roman" w:hAnsi="Times New Roman" w:cs="Times New Roman"/>
          <w:sz w:val="24"/>
          <w:szCs w:val="24"/>
          <w:lang w:val="pt-BR"/>
        </w:rPr>
      </w:pPr>
      <w:r w:rsidRPr="003E5065">
        <w:rPr>
          <w:rFonts w:ascii="Times New Roman" w:hAnsi="Times New Roman" w:cs="Times New Roman"/>
          <w:color w:val="000000"/>
          <w:sz w:val="24"/>
          <w:szCs w:val="24"/>
          <w:lang w:val="pt-BR"/>
        </w:rPr>
        <w:t>Possibilidade de impressão local ou remota.</w:t>
      </w:r>
    </w:p>
    <w:p w:rsidR="00BB7236" w:rsidRPr="003E5065" w:rsidRDefault="00BB7236" w:rsidP="00066E28">
      <w:pPr>
        <w:pStyle w:val="PargrafodaLista"/>
        <w:numPr>
          <w:ilvl w:val="0"/>
          <w:numId w:val="8"/>
        </w:numPr>
        <w:autoSpaceDE w:val="0"/>
        <w:autoSpaceDN w:val="0"/>
        <w:adjustRightInd w:val="0"/>
        <w:spacing w:before="120" w:after="120" w:line="360" w:lineRule="auto"/>
        <w:contextualSpacing w:val="0"/>
        <w:jc w:val="both"/>
        <w:rPr>
          <w:rFonts w:ascii="Times New Roman" w:hAnsi="Times New Roman" w:cs="Times New Roman"/>
          <w:sz w:val="24"/>
          <w:szCs w:val="24"/>
          <w:lang w:val="pt-BR"/>
        </w:rPr>
      </w:pPr>
      <w:r w:rsidRPr="003E5065">
        <w:rPr>
          <w:rFonts w:ascii="Times New Roman" w:hAnsi="Times New Roman" w:cs="Times New Roman"/>
          <w:color w:val="000000"/>
          <w:sz w:val="24"/>
          <w:szCs w:val="24"/>
          <w:lang w:val="pt-BR"/>
        </w:rPr>
        <w:t>Capacidade de detectar quando uma solicitação feita não chega ao servidor.</w:t>
      </w:r>
    </w:p>
    <w:p w:rsidR="00BB7236" w:rsidRPr="003E5065" w:rsidRDefault="00BB7236" w:rsidP="00066E28">
      <w:pPr>
        <w:pStyle w:val="PargrafodaLista"/>
        <w:numPr>
          <w:ilvl w:val="0"/>
          <w:numId w:val="8"/>
        </w:numPr>
        <w:autoSpaceDE w:val="0"/>
        <w:autoSpaceDN w:val="0"/>
        <w:adjustRightInd w:val="0"/>
        <w:spacing w:before="120" w:after="120" w:line="360" w:lineRule="auto"/>
        <w:contextualSpacing w:val="0"/>
        <w:jc w:val="both"/>
        <w:rPr>
          <w:rFonts w:ascii="Times New Roman" w:hAnsi="Times New Roman" w:cs="Times New Roman"/>
          <w:sz w:val="24"/>
          <w:szCs w:val="24"/>
          <w:lang w:val="pt-BR"/>
        </w:rPr>
      </w:pPr>
      <w:r w:rsidRPr="003E5065">
        <w:rPr>
          <w:rFonts w:ascii="Times New Roman" w:hAnsi="Times New Roman" w:cs="Times New Roman"/>
          <w:color w:val="000000"/>
          <w:sz w:val="24"/>
          <w:szCs w:val="24"/>
          <w:lang w:val="pt-BR"/>
        </w:rPr>
        <w:t>Exigência de investimentos em equipamentos para suportar interfaces gráficas sofisticadas.</w:t>
      </w:r>
    </w:p>
    <w:p w:rsidR="00BB7236" w:rsidRPr="003E5065" w:rsidRDefault="00BB7236" w:rsidP="00066E28">
      <w:pPr>
        <w:pStyle w:val="PargrafodaLista"/>
        <w:numPr>
          <w:ilvl w:val="0"/>
          <w:numId w:val="8"/>
        </w:numPr>
        <w:autoSpaceDE w:val="0"/>
        <w:autoSpaceDN w:val="0"/>
        <w:adjustRightInd w:val="0"/>
        <w:spacing w:before="120" w:after="120" w:line="360" w:lineRule="auto"/>
        <w:contextualSpacing w:val="0"/>
        <w:jc w:val="both"/>
        <w:rPr>
          <w:rFonts w:ascii="Times New Roman" w:hAnsi="Times New Roman" w:cs="Times New Roman"/>
          <w:sz w:val="24"/>
          <w:szCs w:val="24"/>
          <w:lang w:val="pt-BR"/>
        </w:rPr>
      </w:pPr>
      <w:r w:rsidRPr="003E5065">
        <w:rPr>
          <w:rFonts w:ascii="Times New Roman" w:hAnsi="Times New Roman" w:cs="Times New Roman"/>
          <w:color w:val="000000"/>
          <w:sz w:val="24"/>
          <w:szCs w:val="24"/>
          <w:lang w:val="pt-BR"/>
        </w:rPr>
        <w:t xml:space="preserve">Dados não estão disponíveis localmente, se houver replicação local, </w:t>
      </w:r>
      <w:r w:rsidR="00F254B4" w:rsidRPr="003E5065">
        <w:rPr>
          <w:rFonts w:ascii="Times New Roman" w:hAnsi="Times New Roman" w:cs="Times New Roman"/>
          <w:color w:val="000000"/>
          <w:sz w:val="24"/>
          <w:szCs w:val="24"/>
          <w:lang w:val="pt-BR"/>
        </w:rPr>
        <w:t>a consistência deve ser mantida</w:t>
      </w:r>
      <w:r w:rsidRPr="003E5065">
        <w:rPr>
          <w:rFonts w:ascii="Times New Roman" w:hAnsi="Times New Roman" w:cs="Times New Roman"/>
          <w:color w:val="000000"/>
          <w:sz w:val="24"/>
          <w:szCs w:val="24"/>
          <w:lang w:val="pt-BR"/>
        </w:rPr>
        <w:t>.</w:t>
      </w:r>
    </w:p>
    <w:p w:rsidR="00BB7236" w:rsidRPr="00E02479" w:rsidRDefault="00F254B4" w:rsidP="00066E28">
      <w:pPr>
        <w:pStyle w:val="Cabealho3"/>
        <w:numPr>
          <w:ilvl w:val="3"/>
          <w:numId w:val="15"/>
        </w:numPr>
        <w:rPr>
          <w:rFonts w:ascii="Times New Roman" w:hAnsi="Times New Roman" w:cs="Times New Roman"/>
          <w:sz w:val="24"/>
        </w:rPr>
      </w:pPr>
      <w:bookmarkStart w:id="65" w:name="_Toc526105248"/>
      <w:r w:rsidRPr="00E02479">
        <w:rPr>
          <w:rFonts w:ascii="Times New Roman" w:hAnsi="Times New Roman" w:cs="Times New Roman"/>
          <w:sz w:val="24"/>
        </w:rPr>
        <w:lastRenderedPageBreak/>
        <w:t>Vantagens da Arquitetura cliente-servidor</w:t>
      </w:r>
      <w:bookmarkEnd w:id="65"/>
    </w:p>
    <w:p w:rsidR="00BB7236" w:rsidRPr="003E5065" w:rsidRDefault="00BB7236" w:rsidP="00066E28">
      <w:pPr>
        <w:pStyle w:val="PargrafodaLista"/>
        <w:numPr>
          <w:ilvl w:val="0"/>
          <w:numId w:val="9"/>
        </w:numPr>
        <w:autoSpaceDE w:val="0"/>
        <w:autoSpaceDN w:val="0"/>
        <w:adjustRightInd w:val="0"/>
        <w:spacing w:before="120" w:after="120" w:line="360" w:lineRule="auto"/>
        <w:contextualSpacing w:val="0"/>
        <w:jc w:val="both"/>
        <w:rPr>
          <w:rFonts w:ascii="Times New Roman" w:hAnsi="Times New Roman" w:cs="Times New Roman"/>
          <w:sz w:val="24"/>
          <w:szCs w:val="24"/>
          <w:lang w:val="pt-BR"/>
        </w:rPr>
      </w:pPr>
      <w:r w:rsidRPr="003E5065">
        <w:rPr>
          <w:rFonts w:ascii="Times New Roman" w:hAnsi="Times New Roman" w:cs="Times New Roman"/>
          <w:b/>
          <w:bCs/>
          <w:sz w:val="24"/>
          <w:szCs w:val="24"/>
          <w:lang w:val="pt-BR"/>
        </w:rPr>
        <w:t xml:space="preserve">Confiabilidade: </w:t>
      </w:r>
      <w:r w:rsidRPr="003E5065">
        <w:rPr>
          <w:rFonts w:ascii="Times New Roman" w:hAnsi="Times New Roman" w:cs="Times New Roman"/>
          <w:sz w:val="24"/>
          <w:szCs w:val="24"/>
          <w:lang w:val="pt-BR"/>
        </w:rPr>
        <w:t>Se uma máquina apresenta algum problema, ainda que seja um dos Servidores,</w:t>
      </w:r>
      <w:r w:rsidR="00F254B4" w:rsidRPr="003E5065">
        <w:rPr>
          <w:rFonts w:ascii="Times New Roman" w:hAnsi="Times New Roman" w:cs="Times New Roman"/>
          <w:sz w:val="24"/>
          <w:szCs w:val="24"/>
          <w:lang w:val="pt-BR"/>
        </w:rPr>
        <w:t xml:space="preserve"> </w:t>
      </w:r>
      <w:r w:rsidRPr="003E5065">
        <w:rPr>
          <w:rFonts w:ascii="Times New Roman" w:hAnsi="Times New Roman" w:cs="Times New Roman"/>
          <w:sz w:val="24"/>
          <w:szCs w:val="24"/>
          <w:lang w:val="pt-BR"/>
        </w:rPr>
        <w:t xml:space="preserve">parte do Sistema continua </w:t>
      </w:r>
      <w:r w:rsidR="000F6608" w:rsidRPr="003E5065">
        <w:rPr>
          <w:rFonts w:ascii="Times New Roman" w:hAnsi="Times New Roman" w:cs="Times New Roman"/>
          <w:sz w:val="24"/>
          <w:szCs w:val="24"/>
          <w:lang w:val="pt-BR"/>
        </w:rPr>
        <w:t>ativa</w:t>
      </w:r>
      <w:r w:rsidRPr="003E5065">
        <w:rPr>
          <w:rFonts w:ascii="Times New Roman" w:hAnsi="Times New Roman" w:cs="Times New Roman"/>
          <w:sz w:val="24"/>
          <w:szCs w:val="24"/>
          <w:lang w:val="pt-BR"/>
        </w:rPr>
        <w:t>.</w:t>
      </w:r>
    </w:p>
    <w:p w:rsidR="00BB7236" w:rsidRPr="003E5065" w:rsidRDefault="00BB7236" w:rsidP="00066E28">
      <w:pPr>
        <w:pStyle w:val="PargrafodaLista"/>
        <w:numPr>
          <w:ilvl w:val="0"/>
          <w:numId w:val="9"/>
        </w:numPr>
        <w:autoSpaceDE w:val="0"/>
        <w:autoSpaceDN w:val="0"/>
        <w:adjustRightInd w:val="0"/>
        <w:spacing w:before="120" w:after="120" w:line="360" w:lineRule="auto"/>
        <w:contextualSpacing w:val="0"/>
        <w:jc w:val="both"/>
        <w:rPr>
          <w:rFonts w:ascii="Times New Roman" w:hAnsi="Times New Roman" w:cs="Times New Roman"/>
          <w:sz w:val="24"/>
          <w:szCs w:val="24"/>
          <w:lang w:val="pt-BR"/>
        </w:rPr>
      </w:pPr>
      <w:r w:rsidRPr="003E5065">
        <w:rPr>
          <w:rFonts w:ascii="Times New Roman" w:hAnsi="Times New Roman" w:cs="Times New Roman"/>
          <w:b/>
          <w:bCs/>
          <w:sz w:val="24"/>
          <w:szCs w:val="24"/>
          <w:lang w:val="pt-BR"/>
        </w:rPr>
        <w:t xml:space="preserve">Matriz de Computadores agregando capacidade de processamento: </w:t>
      </w:r>
      <w:r w:rsidRPr="003E5065">
        <w:rPr>
          <w:rFonts w:ascii="Times New Roman" w:hAnsi="Times New Roman" w:cs="Times New Roman"/>
          <w:sz w:val="24"/>
          <w:szCs w:val="24"/>
          <w:lang w:val="pt-BR"/>
        </w:rPr>
        <w:t>A arquitetura Cliente / Servidor provê meios para que as tarefas sejam feitas sema monopolização dos recursos. Usuários finais podem trabalhar localmente.</w:t>
      </w:r>
    </w:p>
    <w:p w:rsidR="00BB7236" w:rsidRPr="003E5065" w:rsidRDefault="00BB7236" w:rsidP="00066E28">
      <w:pPr>
        <w:pStyle w:val="PargrafodaLista"/>
        <w:numPr>
          <w:ilvl w:val="0"/>
          <w:numId w:val="9"/>
        </w:numPr>
        <w:autoSpaceDE w:val="0"/>
        <w:autoSpaceDN w:val="0"/>
        <w:adjustRightInd w:val="0"/>
        <w:spacing w:before="120" w:after="120" w:line="360" w:lineRule="auto"/>
        <w:contextualSpacing w:val="0"/>
        <w:jc w:val="both"/>
        <w:rPr>
          <w:rFonts w:ascii="Times New Roman" w:hAnsi="Times New Roman" w:cs="Times New Roman"/>
          <w:sz w:val="24"/>
          <w:szCs w:val="24"/>
          <w:lang w:val="pt-BR"/>
        </w:rPr>
      </w:pPr>
      <w:r w:rsidRPr="003E5065">
        <w:rPr>
          <w:rFonts w:ascii="Times New Roman" w:hAnsi="Times New Roman" w:cs="Times New Roman"/>
          <w:b/>
          <w:bCs/>
          <w:sz w:val="24"/>
          <w:szCs w:val="24"/>
          <w:lang w:val="pt-BR"/>
        </w:rPr>
        <w:t xml:space="preserve">O Sistema cresce facilmente: </w:t>
      </w:r>
      <w:r w:rsidRPr="003E5065">
        <w:rPr>
          <w:rFonts w:ascii="Times New Roman" w:hAnsi="Times New Roman" w:cs="Times New Roman"/>
          <w:sz w:val="24"/>
          <w:szCs w:val="24"/>
          <w:lang w:val="pt-BR"/>
        </w:rPr>
        <w:t>Torna-se fácil modernizar o Sistema quando necessário.</w:t>
      </w:r>
    </w:p>
    <w:p w:rsidR="00BB7236" w:rsidRPr="003E5065" w:rsidRDefault="00BB7236" w:rsidP="00066E28">
      <w:pPr>
        <w:pStyle w:val="PargrafodaLista"/>
        <w:numPr>
          <w:ilvl w:val="0"/>
          <w:numId w:val="9"/>
        </w:numPr>
        <w:autoSpaceDE w:val="0"/>
        <w:autoSpaceDN w:val="0"/>
        <w:adjustRightInd w:val="0"/>
        <w:spacing w:before="120" w:after="120" w:line="360" w:lineRule="auto"/>
        <w:contextualSpacing w:val="0"/>
        <w:jc w:val="both"/>
        <w:rPr>
          <w:rFonts w:ascii="Times New Roman" w:hAnsi="Times New Roman" w:cs="Times New Roman"/>
          <w:sz w:val="24"/>
          <w:szCs w:val="24"/>
          <w:lang w:val="pt-BR"/>
        </w:rPr>
      </w:pPr>
      <w:r w:rsidRPr="003E5065">
        <w:rPr>
          <w:rFonts w:ascii="Times New Roman" w:hAnsi="Times New Roman" w:cs="Times New Roman"/>
          <w:b/>
          <w:bCs/>
          <w:sz w:val="24"/>
          <w:szCs w:val="24"/>
          <w:lang w:val="pt-BR"/>
        </w:rPr>
        <w:t xml:space="preserve">O Cliente e o Servidor possuem ambientes operacionais individuais /Sistemas Abertos: </w:t>
      </w:r>
      <w:r w:rsidR="000F6608" w:rsidRPr="003E5065">
        <w:rPr>
          <w:rFonts w:ascii="Times New Roman" w:hAnsi="Times New Roman" w:cs="Times New Roman"/>
          <w:sz w:val="24"/>
          <w:szCs w:val="24"/>
          <w:lang w:val="pt-BR"/>
        </w:rPr>
        <w:t>Podem-se</w:t>
      </w:r>
      <w:r w:rsidRPr="003E5065">
        <w:rPr>
          <w:rFonts w:ascii="Times New Roman" w:hAnsi="Times New Roman" w:cs="Times New Roman"/>
          <w:sz w:val="24"/>
          <w:szCs w:val="24"/>
          <w:lang w:val="pt-BR"/>
        </w:rPr>
        <w:t xml:space="preserve"> misturar várias plataformas para melhor atender às necessidades individuais de diversos setores e usuários.</w:t>
      </w:r>
    </w:p>
    <w:p w:rsidR="00BB7236" w:rsidRPr="003E5065" w:rsidRDefault="00BB7236" w:rsidP="00066E28">
      <w:pPr>
        <w:pStyle w:val="PargrafodaLista"/>
        <w:numPr>
          <w:ilvl w:val="0"/>
          <w:numId w:val="9"/>
        </w:numPr>
        <w:autoSpaceDE w:val="0"/>
        <w:autoSpaceDN w:val="0"/>
        <w:adjustRightInd w:val="0"/>
        <w:spacing w:before="120" w:after="120" w:line="360" w:lineRule="auto"/>
        <w:contextualSpacing w:val="0"/>
        <w:jc w:val="both"/>
        <w:rPr>
          <w:rFonts w:ascii="Times New Roman" w:hAnsi="Times New Roman" w:cs="Times New Roman"/>
          <w:sz w:val="24"/>
          <w:szCs w:val="24"/>
          <w:lang w:val="pt-BR"/>
        </w:rPr>
      </w:pPr>
      <w:r w:rsidRPr="003E5065">
        <w:rPr>
          <w:rFonts w:ascii="Times New Roman" w:hAnsi="Times New Roman" w:cs="Times New Roman"/>
          <w:b/>
          <w:sz w:val="24"/>
          <w:szCs w:val="24"/>
          <w:lang w:val="pt-BR"/>
        </w:rPr>
        <w:t xml:space="preserve">Interoperabilidade: </w:t>
      </w:r>
      <w:r w:rsidRPr="003E5065">
        <w:rPr>
          <w:rFonts w:ascii="Times New Roman" w:hAnsi="Times New Roman" w:cs="Times New Roman"/>
          <w:sz w:val="24"/>
          <w:szCs w:val="24"/>
          <w:lang w:val="pt-BR"/>
        </w:rPr>
        <w:t>A interoperabilidade das estações Clientes e Servidoras entre as redes de computadores.</w:t>
      </w:r>
    </w:p>
    <w:p w:rsidR="00BB7236" w:rsidRPr="003E5065" w:rsidRDefault="00BB7236" w:rsidP="00066E28">
      <w:pPr>
        <w:pStyle w:val="PargrafodaLista"/>
        <w:numPr>
          <w:ilvl w:val="0"/>
          <w:numId w:val="9"/>
        </w:numPr>
        <w:autoSpaceDE w:val="0"/>
        <w:autoSpaceDN w:val="0"/>
        <w:adjustRightInd w:val="0"/>
        <w:spacing w:before="120" w:after="120" w:line="360" w:lineRule="auto"/>
        <w:contextualSpacing w:val="0"/>
        <w:jc w:val="both"/>
        <w:rPr>
          <w:rFonts w:ascii="Times New Roman" w:hAnsi="Times New Roman" w:cs="Times New Roman"/>
          <w:sz w:val="24"/>
          <w:szCs w:val="24"/>
          <w:lang w:val="pt-BR"/>
        </w:rPr>
      </w:pPr>
      <w:r w:rsidRPr="003E5065">
        <w:rPr>
          <w:rFonts w:ascii="Times New Roman" w:hAnsi="Times New Roman" w:cs="Times New Roman"/>
          <w:b/>
          <w:sz w:val="24"/>
          <w:szCs w:val="24"/>
          <w:lang w:val="pt-BR"/>
        </w:rPr>
        <w:t xml:space="preserve">Escalabilidade: </w:t>
      </w:r>
      <w:r w:rsidRPr="003E5065">
        <w:rPr>
          <w:rFonts w:ascii="Times New Roman" w:hAnsi="Times New Roman" w:cs="Times New Roman"/>
          <w:sz w:val="24"/>
          <w:szCs w:val="24"/>
          <w:lang w:val="pt-BR"/>
        </w:rPr>
        <w:t>Escalabilidade da arquitetura visando o crescimento e a redução dos elementos constituintes.</w:t>
      </w:r>
    </w:p>
    <w:p w:rsidR="00BB7236" w:rsidRPr="003E5065" w:rsidRDefault="00BB7236" w:rsidP="00066E28">
      <w:pPr>
        <w:pStyle w:val="PargrafodaLista"/>
        <w:numPr>
          <w:ilvl w:val="0"/>
          <w:numId w:val="9"/>
        </w:numPr>
        <w:autoSpaceDE w:val="0"/>
        <w:autoSpaceDN w:val="0"/>
        <w:adjustRightInd w:val="0"/>
        <w:spacing w:before="120" w:after="120" w:line="360" w:lineRule="auto"/>
        <w:contextualSpacing w:val="0"/>
        <w:jc w:val="both"/>
        <w:rPr>
          <w:rFonts w:ascii="Times New Roman" w:hAnsi="Times New Roman" w:cs="Times New Roman"/>
          <w:sz w:val="24"/>
          <w:szCs w:val="24"/>
          <w:lang w:val="pt-BR"/>
        </w:rPr>
      </w:pPr>
      <w:r w:rsidRPr="003E5065">
        <w:rPr>
          <w:rFonts w:ascii="Times New Roman" w:hAnsi="Times New Roman" w:cs="Times New Roman"/>
          <w:b/>
          <w:sz w:val="24"/>
          <w:szCs w:val="24"/>
          <w:lang w:val="pt-BR"/>
        </w:rPr>
        <w:t>Adaptabilidade:</w:t>
      </w:r>
      <w:r w:rsidRPr="003E5065">
        <w:rPr>
          <w:rFonts w:ascii="Times New Roman" w:hAnsi="Times New Roman" w:cs="Times New Roman"/>
          <w:sz w:val="24"/>
          <w:szCs w:val="24"/>
          <w:lang w:val="pt-BR"/>
        </w:rPr>
        <w:t xml:space="preserve"> A adaptabilidade de novas tecnologias desenvolvidas.</w:t>
      </w:r>
    </w:p>
    <w:p w:rsidR="00BB7236" w:rsidRPr="003E5065" w:rsidRDefault="00BB7236" w:rsidP="00066E28">
      <w:pPr>
        <w:pStyle w:val="PargrafodaLista"/>
        <w:numPr>
          <w:ilvl w:val="0"/>
          <w:numId w:val="9"/>
        </w:numPr>
        <w:autoSpaceDE w:val="0"/>
        <w:autoSpaceDN w:val="0"/>
        <w:adjustRightInd w:val="0"/>
        <w:spacing w:before="120" w:after="120" w:line="360" w:lineRule="auto"/>
        <w:contextualSpacing w:val="0"/>
        <w:jc w:val="both"/>
        <w:rPr>
          <w:rFonts w:ascii="Times New Roman" w:hAnsi="Times New Roman" w:cs="Times New Roman"/>
          <w:sz w:val="24"/>
          <w:szCs w:val="24"/>
          <w:lang w:val="pt-BR"/>
        </w:rPr>
      </w:pPr>
      <w:r w:rsidRPr="003E5065">
        <w:rPr>
          <w:rFonts w:ascii="Times New Roman" w:hAnsi="Times New Roman" w:cs="Times New Roman"/>
          <w:b/>
          <w:sz w:val="24"/>
          <w:szCs w:val="24"/>
          <w:lang w:val="pt-BR"/>
        </w:rPr>
        <w:t>Performance:</w:t>
      </w:r>
      <w:r w:rsidRPr="003E5065">
        <w:rPr>
          <w:rFonts w:ascii="Times New Roman" w:hAnsi="Times New Roman" w:cs="Times New Roman"/>
          <w:sz w:val="24"/>
          <w:szCs w:val="24"/>
          <w:lang w:val="pt-BR"/>
        </w:rPr>
        <w:t xml:space="preserve">  A performance do hardware envolvido na arquitetura. </w:t>
      </w:r>
    </w:p>
    <w:p w:rsidR="00BB7236" w:rsidRPr="003E5065" w:rsidRDefault="00BB7236" w:rsidP="00066E28">
      <w:pPr>
        <w:pStyle w:val="PargrafodaLista"/>
        <w:numPr>
          <w:ilvl w:val="0"/>
          <w:numId w:val="9"/>
        </w:numPr>
        <w:autoSpaceDE w:val="0"/>
        <w:autoSpaceDN w:val="0"/>
        <w:adjustRightInd w:val="0"/>
        <w:spacing w:before="120" w:after="120" w:line="360" w:lineRule="auto"/>
        <w:contextualSpacing w:val="0"/>
        <w:jc w:val="both"/>
        <w:rPr>
          <w:rFonts w:ascii="Times New Roman" w:hAnsi="Times New Roman" w:cs="Times New Roman"/>
          <w:sz w:val="24"/>
          <w:szCs w:val="24"/>
          <w:lang w:val="pt-BR"/>
        </w:rPr>
      </w:pPr>
      <w:r w:rsidRPr="003E5065">
        <w:rPr>
          <w:rFonts w:ascii="Times New Roman" w:hAnsi="Times New Roman" w:cs="Times New Roman"/>
          <w:b/>
          <w:sz w:val="24"/>
          <w:szCs w:val="24"/>
          <w:lang w:val="pt-BR"/>
        </w:rPr>
        <w:t>Portabilidade:</w:t>
      </w:r>
      <w:r w:rsidRPr="003E5065">
        <w:rPr>
          <w:rFonts w:ascii="Times New Roman" w:hAnsi="Times New Roman" w:cs="Times New Roman"/>
          <w:sz w:val="24"/>
          <w:szCs w:val="24"/>
          <w:lang w:val="pt-BR"/>
        </w:rPr>
        <w:t xml:space="preserve"> A portabilidade entre as diversas estações que compõem a arquitetura e a segurança dos dados e processos (MCKIE,1997).</w:t>
      </w:r>
    </w:p>
    <w:p w:rsidR="00BB7236" w:rsidRDefault="00BB7236" w:rsidP="003E5065">
      <w:pPr>
        <w:autoSpaceDE w:val="0"/>
        <w:autoSpaceDN w:val="0"/>
        <w:adjustRightInd w:val="0"/>
        <w:spacing w:before="120" w:after="120" w:line="360" w:lineRule="auto"/>
        <w:ind w:left="360"/>
        <w:jc w:val="both"/>
        <w:rPr>
          <w:rFonts w:ascii="Times New Roman" w:hAnsi="Times New Roman" w:cs="Times New Roman"/>
          <w:sz w:val="24"/>
          <w:szCs w:val="24"/>
          <w:lang w:val="pt-BR"/>
        </w:rPr>
      </w:pPr>
      <w:r w:rsidRPr="003E5065">
        <w:rPr>
          <w:rFonts w:ascii="Times New Roman" w:hAnsi="Times New Roman" w:cs="Times New Roman"/>
          <w:sz w:val="24"/>
          <w:szCs w:val="24"/>
          <w:lang w:val="pt-BR"/>
        </w:rPr>
        <w:t>Embora o avanço da arquitetura Cliente/Servidor tenha trazido uma variada gama de facilidades para o desenvolvimento de aplicações distribuídas, tamb</w:t>
      </w:r>
      <w:r w:rsidR="000F6608" w:rsidRPr="003E5065">
        <w:rPr>
          <w:rFonts w:ascii="Times New Roman" w:hAnsi="Times New Roman" w:cs="Times New Roman"/>
          <w:sz w:val="24"/>
          <w:szCs w:val="24"/>
          <w:lang w:val="pt-BR"/>
        </w:rPr>
        <w:t>ém possui algumas desvantagens:</w:t>
      </w:r>
    </w:p>
    <w:p w:rsidR="00BB7236" w:rsidRPr="00E02479" w:rsidRDefault="00BB7236" w:rsidP="00066E28">
      <w:pPr>
        <w:pStyle w:val="Cabealho3"/>
        <w:numPr>
          <w:ilvl w:val="3"/>
          <w:numId w:val="15"/>
        </w:numPr>
        <w:rPr>
          <w:rFonts w:ascii="Times New Roman" w:hAnsi="Times New Roman" w:cs="Times New Roman"/>
          <w:sz w:val="24"/>
        </w:rPr>
      </w:pPr>
      <w:bookmarkStart w:id="66" w:name="_Toc526105249"/>
      <w:r w:rsidRPr="00E02479">
        <w:rPr>
          <w:rFonts w:ascii="Times New Roman" w:hAnsi="Times New Roman" w:cs="Times New Roman"/>
          <w:sz w:val="24"/>
        </w:rPr>
        <w:t>Desvantagens da Arquitetura cliente-servidor</w:t>
      </w:r>
      <w:bookmarkEnd w:id="66"/>
    </w:p>
    <w:p w:rsidR="00BB7236" w:rsidRPr="003E5065" w:rsidRDefault="00BB7236" w:rsidP="00066E28">
      <w:pPr>
        <w:pStyle w:val="PargrafodaLista"/>
        <w:numPr>
          <w:ilvl w:val="0"/>
          <w:numId w:val="10"/>
        </w:numPr>
        <w:autoSpaceDE w:val="0"/>
        <w:autoSpaceDN w:val="0"/>
        <w:adjustRightInd w:val="0"/>
        <w:spacing w:before="120" w:after="120" w:line="360" w:lineRule="auto"/>
        <w:contextualSpacing w:val="0"/>
        <w:jc w:val="both"/>
        <w:rPr>
          <w:rFonts w:ascii="Times New Roman" w:hAnsi="Times New Roman" w:cs="Times New Roman"/>
          <w:color w:val="000000"/>
          <w:sz w:val="24"/>
          <w:szCs w:val="24"/>
          <w:lang w:val="pt-BR"/>
        </w:rPr>
      </w:pPr>
      <w:r w:rsidRPr="003E5065">
        <w:rPr>
          <w:rFonts w:ascii="Times New Roman" w:hAnsi="Times New Roman" w:cs="Times New Roman"/>
          <w:color w:val="000000"/>
          <w:sz w:val="24"/>
          <w:szCs w:val="24"/>
          <w:lang w:val="pt-BR"/>
        </w:rPr>
        <w:t>Aumento do custo do hardware, no servidor e no cliente.</w:t>
      </w:r>
    </w:p>
    <w:p w:rsidR="00BB7236" w:rsidRPr="003E5065" w:rsidRDefault="00BB7236" w:rsidP="003E5065">
      <w:pPr>
        <w:autoSpaceDE w:val="0"/>
        <w:autoSpaceDN w:val="0"/>
        <w:adjustRightInd w:val="0"/>
        <w:spacing w:before="120" w:after="120" w:line="360" w:lineRule="auto"/>
        <w:ind w:left="360"/>
        <w:jc w:val="both"/>
        <w:rPr>
          <w:rFonts w:ascii="Times New Roman" w:hAnsi="Times New Roman" w:cs="Times New Roman"/>
          <w:color w:val="000000"/>
          <w:sz w:val="24"/>
          <w:szCs w:val="24"/>
          <w:lang w:val="pt-BR"/>
        </w:rPr>
      </w:pPr>
      <w:r w:rsidRPr="003E5065">
        <w:rPr>
          <w:rFonts w:ascii="Times New Roman" w:hAnsi="Times New Roman" w:cs="Times New Roman"/>
          <w:color w:val="000000"/>
          <w:sz w:val="24"/>
          <w:szCs w:val="24"/>
          <w:lang w:val="pt-BR"/>
        </w:rPr>
        <w:t xml:space="preserve">Custo </w:t>
      </w:r>
      <w:r w:rsidR="000F6608" w:rsidRPr="003E5065">
        <w:rPr>
          <w:rFonts w:ascii="Times New Roman" w:hAnsi="Times New Roman" w:cs="Times New Roman"/>
          <w:color w:val="000000"/>
          <w:sz w:val="24"/>
          <w:szCs w:val="24"/>
          <w:lang w:val="pt-BR"/>
        </w:rPr>
        <w:t xml:space="preserve">do software, incluindo servidor </w:t>
      </w:r>
      <w:r w:rsidR="00F254B4" w:rsidRPr="003E5065">
        <w:rPr>
          <w:rFonts w:ascii="Times New Roman" w:hAnsi="Times New Roman" w:cs="Times New Roman"/>
          <w:color w:val="000000"/>
          <w:sz w:val="24"/>
          <w:szCs w:val="24"/>
          <w:lang w:val="pt-BR"/>
        </w:rPr>
        <w:t xml:space="preserve">de banco </w:t>
      </w:r>
      <w:r w:rsidRPr="003E5065">
        <w:rPr>
          <w:rFonts w:ascii="Times New Roman" w:hAnsi="Times New Roman" w:cs="Times New Roman"/>
          <w:color w:val="000000"/>
          <w:sz w:val="24"/>
          <w:szCs w:val="24"/>
          <w:lang w:val="pt-BR"/>
        </w:rPr>
        <w:t>de</w:t>
      </w:r>
      <w:r w:rsidR="000F6608" w:rsidRPr="003E5065">
        <w:rPr>
          <w:rFonts w:ascii="Times New Roman" w:hAnsi="Times New Roman" w:cs="Times New Roman"/>
          <w:color w:val="000000"/>
          <w:sz w:val="24"/>
          <w:szCs w:val="24"/>
          <w:lang w:val="pt-BR"/>
        </w:rPr>
        <w:t xml:space="preserve"> </w:t>
      </w:r>
      <w:r w:rsidRPr="003E5065">
        <w:rPr>
          <w:rFonts w:ascii="Times New Roman" w:hAnsi="Times New Roman" w:cs="Times New Roman"/>
          <w:color w:val="000000"/>
          <w:sz w:val="24"/>
          <w:szCs w:val="24"/>
          <w:lang w:val="pt-BR"/>
        </w:rPr>
        <w:t>dados, aplicativos, ferramentas de desenvolvimento e administração.</w:t>
      </w:r>
    </w:p>
    <w:p w:rsidR="00BB7236" w:rsidRPr="003E5065" w:rsidRDefault="00BB7236" w:rsidP="00066E28">
      <w:pPr>
        <w:pStyle w:val="PargrafodaLista"/>
        <w:numPr>
          <w:ilvl w:val="0"/>
          <w:numId w:val="10"/>
        </w:numPr>
        <w:autoSpaceDE w:val="0"/>
        <w:autoSpaceDN w:val="0"/>
        <w:adjustRightInd w:val="0"/>
        <w:spacing w:before="120" w:after="120" w:line="360" w:lineRule="auto"/>
        <w:contextualSpacing w:val="0"/>
        <w:jc w:val="both"/>
        <w:rPr>
          <w:rFonts w:ascii="Times New Roman" w:hAnsi="Times New Roman" w:cs="Times New Roman"/>
          <w:color w:val="000000"/>
          <w:sz w:val="24"/>
          <w:szCs w:val="24"/>
          <w:lang w:val="pt-BR"/>
        </w:rPr>
      </w:pPr>
      <w:r w:rsidRPr="003E5065">
        <w:rPr>
          <w:rFonts w:ascii="Times New Roman" w:hAnsi="Times New Roman" w:cs="Times New Roman"/>
          <w:color w:val="000000"/>
          <w:sz w:val="24"/>
          <w:szCs w:val="24"/>
          <w:lang w:val="pt-BR"/>
        </w:rPr>
        <w:t>Custo administrativo e de pessoal de suporte, incluindo treinamento.</w:t>
      </w:r>
    </w:p>
    <w:p w:rsidR="00BB7236" w:rsidRPr="003E5065" w:rsidRDefault="00BB7236" w:rsidP="00066E28">
      <w:pPr>
        <w:pStyle w:val="PargrafodaLista"/>
        <w:numPr>
          <w:ilvl w:val="0"/>
          <w:numId w:val="10"/>
        </w:numPr>
        <w:autoSpaceDE w:val="0"/>
        <w:autoSpaceDN w:val="0"/>
        <w:adjustRightInd w:val="0"/>
        <w:spacing w:before="120" w:after="120" w:line="360" w:lineRule="auto"/>
        <w:contextualSpacing w:val="0"/>
        <w:jc w:val="both"/>
        <w:rPr>
          <w:rFonts w:ascii="Times New Roman" w:hAnsi="Times New Roman" w:cs="Times New Roman"/>
          <w:color w:val="000000"/>
          <w:sz w:val="24"/>
          <w:szCs w:val="24"/>
          <w:lang w:val="pt-BR"/>
        </w:rPr>
      </w:pPr>
      <w:r w:rsidRPr="003E5065">
        <w:rPr>
          <w:rFonts w:ascii="Times New Roman" w:hAnsi="Times New Roman" w:cs="Times New Roman"/>
          <w:color w:val="000000"/>
          <w:sz w:val="24"/>
          <w:szCs w:val="24"/>
          <w:lang w:val="pt-BR"/>
        </w:rPr>
        <w:lastRenderedPageBreak/>
        <w:t>Dificuldades de configuração e identificação/análise de problemas, devido à complexidade.</w:t>
      </w:r>
    </w:p>
    <w:p w:rsidR="00BB7236" w:rsidRPr="003E5065" w:rsidRDefault="00BB7236" w:rsidP="00066E28">
      <w:pPr>
        <w:pStyle w:val="PargrafodaLista"/>
        <w:numPr>
          <w:ilvl w:val="0"/>
          <w:numId w:val="10"/>
        </w:numPr>
        <w:autoSpaceDE w:val="0"/>
        <w:autoSpaceDN w:val="0"/>
        <w:adjustRightInd w:val="0"/>
        <w:spacing w:before="120" w:after="120" w:line="360" w:lineRule="auto"/>
        <w:contextualSpacing w:val="0"/>
        <w:jc w:val="both"/>
        <w:rPr>
          <w:rFonts w:ascii="Times New Roman" w:hAnsi="Times New Roman" w:cs="Times New Roman"/>
          <w:sz w:val="24"/>
          <w:szCs w:val="24"/>
          <w:lang w:val="pt-BR"/>
        </w:rPr>
      </w:pPr>
      <w:r w:rsidRPr="003E5065">
        <w:rPr>
          <w:rFonts w:ascii="Times New Roman" w:hAnsi="Times New Roman" w:cs="Times New Roman"/>
          <w:b/>
          <w:bCs/>
          <w:sz w:val="24"/>
          <w:szCs w:val="24"/>
          <w:lang w:val="pt-BR"/>
        </w:rPr>
        <w:t xml:space="preserve">Manutenção: </w:t>
      </w:r>
      <w:r w:rsidRPr="003E5065">
        <w:rPr>
          <w:rFonts w:ascii="Times New Roman" w:hAnsi="Times New Roman" w:cs="Times New Roman"/>
          <w:sz w:val="24"/>
          <w:szCs w:val="24"/>
          <w:lang w:val="pt-BR"/>
        </w:rPr>
        <w:t>As diversas partes envolvidas nem sempre funcionam bem juntas. Quando algum erro ocorre, existe uma extensa lista de itens a serem investigados.</w:t>
      </w:r>
    </w:p>
    <w:p w:rsidR="00BB7236" w:rsidRPr="003E5065" w:rsidRDefault="00BB7236" w:rsidP="00066E28">
      <w:pPr>
        <w:pStyle w:val="PargrafodaLista"/>
        <w:numPr>
          <w:ilvl w:val="0"/>
          <w:numId w:val="10"/>
        </w:numPr>
        <w:autoSpaceDE w:val="0"/>
        <w:autoSpaceDN w:val="0"/>
        <w:adjustRightInd w:val="0"/>
        <w:spacing w:before="120" w:after="120" w:line="360" w:lineRule="auto"/>
        <w:contextualSpacing w:val="0"/>
        <w:jc w:val="both"/>
        <w:rPr>
          <w:rFonts w:ascii="Times New Roman" w:hAnsi="Times New Roman" w:cs="Times New Roman"/>
          <w:sz w:val="24"/>
          <w:szCs w:val="24"/>
          <w:lang w:val="pt-BR"/>
        </w:rPr>
      </w:pPr>
      <w:r w:rsidRPr="003E5065">
        <w:rPr>
          <w:rFonts w:ascii="Times New Roman" w:hAnsi="Times New Roman" w:cs="Times New Roman"/>
          <w:b/>
          <w:bCs/>
          <w:sz w:val="24"/>
          <w:szCs w:val="24"/>
          <w:lang w:val="pt-BR"/>
        </w:rPr>
        <w:t xml:space="preserve">Ferramentas: </w:t>
      </w:r>
      <w:r w:rsidRPr="003E5065">
        <w:rPr>
          <w:rFonts w:ascii="Times New Roman" w:hAnsi="Times New Roman" w:cs="Times New Roman"/>
          <w:sz w:val="24"/>
          <w:szCs w:val="24"/>
          <w:lang w:val="pt-BR"/>
        </w:rPr>
        <w:t>A escassez de ferramentas de suporte, não raras vezes obriga o desenvolvimento de ferramentas próprias. Em função do grande poderio das novas linguagens de programação, esta dificuldade está se tornando cada vez menor.</w:t>
      </w:r>
    </w:p>
    <w:p w:rsidR="00BB7236" w:rsidRPr="003E5065" w:rsidRDefault="00BB7236" w:rsidP="00066E28">
      <w:pPr>
        <w:pStyle w:val="PargrafodaLista"/>
        <w:numPr>
          <w:ilvl w:val="0"/>
          <w:numId w:val="10"/>
        </w:numPr>
        <w:autoSpaceDE w:val="0"/>
        <w:autoSpaceDN w:val="0"/>
        <w:adjustRightInd w:val="0"/>
        <w:spacing w:before="120" w:after="120" w:line="360" w:lineRule="auto"/>
        <w:contextualSpacing w:val="0"/>
        <w:jc w:val="both"/>
        <w:rPr>
          <w:rFonts w:ascii="Times New Roman" w:hAnsi="Times New Roman" w:cs="Times New Roman"/>
          <w:sz w:val="24"/>
          <w:szCs w:val="24"/>
          <w:lang w:val="pt-BR"/>
        </w:rPr>
      </w:pPr>
      <w:r w:rsidRPr="003E5065">
        <w:rPr>
          <w:rFonts w:ascii="Times New Roman" w:hAnsi="Times New Roman" w:cs="Times New Roman"/>
          <w:b/>
          <w:bCs/>
          <w:sz w:val="24"/>
          <w:szCs w:val="24"/>
          <w:lang w:val="pt-BR"/>
        </w:rPr>
        <w:t xml:space="preserve">Treinamento: </w:t>
      </w:r>
      <w:r w:rsidRPr="003E5065">
        <w:rPr>
          <w:rFonts w:ascii="Times New Roman" w:hAnsi="Times New Roman" w:cs="Times New Roman"/>
          <w:sz w:val="24"/>
          <w:szCs w:val="24"/>
          <w:lang w:val="pt-BR"/>
        </w:rPr>
        <w:t>A diferença entre a filosofia de desenvolvimento de software para o microcomputador de um fabricante para o outro, não é como a de uma linguagem de programação para outra. Um treinamento mais efetivo torna-se necessário.</w:t>
      </w:r>
    </w:p>
    <w:p w:rsidR="00BB7236" w:rsidRPr="003E5065" w:rsidRDefault="00BF3C98" w:rsidP="00066E28">
      <w:pPr>
        <w:pStyle w:val="PargrafodaLista"/>
        <w:numPr>
          <w:ilvl w:val="0"/>
          <w:numId w:val="10"/>
        </w:numPr>
        <w:autoSpaceDE w:val="0"/>
        <w:autoSpaceDN w:val="0"/>
        <w:adjustRightInd w:val="0"/>
        <w:spacing w:before="120" w:after="120" w:line="360" w:lineRule="auto"/>
        <w:contextualSpacing w:val="0"/>
        <w:jc w:val="both"/>
        <w:rPr>
          <w:rFonts w:ascii="Times New Roman" w:hAnsi="Times New Roman" w:cs="Times New Roman"/>
          <w:sz w:val="24"/>
          <w:szCs w:val="24"/>
          <w:lang w:val="pt-BR"/>
        </w:rPr>
      </w:pPr>
      <w:r w:rsidRPr="003E5065">
        <w:rPr>
          <w:rFonts w:ascii="Times New Roman" w:hAnsi="Times New Roman" w:cs="Times New Roman"/>
          <w:b/>
          <w:bCs/>
          <w:sz w:val="24"/>
          <w:szCs w:val="24"/>
          <w:lang w:val="pt-BR"/>
        </w:rPr>
        <w:t xml:space="preserve">Gerenciamento: </w:t>
      </w:r>
      <w:r w:rsidR="00BB7236" w:rsidRPr="003E5065">
        <w:rPr>
          <w:rFonts w:ascii="Times New Roman" w:hAnsi="Times New Roman" w:cs="Times New Roman"/>
          <w:sz w:val="24"/>
          <w:szCs w:val="24"/>
          <w:lang w:val="pt-BR"/>
        </w:rPr>
        <w:t>Aumento da complexidade do ambiente e a escassez de ferramentas de auxílio tornam difícil o gerenciamento da rede.</w:t>
      </w:r>
    </w:p>
    <w:p w:rsidR="00E02479" w:rsidRDefault="00E02479" w:rsidP="003E5065">
      <w:pPr>
        <w:spacing w:before="120" w:after="120" w:line="360" w:lineRule="auto"/>
        <w:jc w:val="both"/>
        <w:rPr>
          <w:rFonts w:ascii="Times New Roman" w:eastAsia="NanumGothic" w:hAnsi="Times New Roman" w:cs="Times New Roman"/>
          <w:sz w:val="24"/>
          <w:szCs w:val="24"/>
        </w:rPr>
        <w:sectPr w:rsidR="00E02479" w:rsidSect="003E5065">
          <w:pgSz w:w="11906" w:h="16838"/>
          <w:pgMar w:top="1701" w:right="1134" w:bottom="1134" w:left="1701" w:header="1701" w:footer="1134" w:gutter="0"/>
          <w:cols w:space="708"/>
          <w:titlePg/>
          <w:docGrid w:linePitch="360"/>
        </w:sectPr>
      </w:pPr>
    </w:p>
    <w:p w:rsidR="007416CE" w:rsidRDefault="00E02479" w:rsidP="00066E28">
      <w:pPr>
        <w:pStyle w:val="Ttulo1"/>
        <w:numPr>
          <w:ilvl w:val="0"/>
          <w:numId w:val="15"/>
        </w:numPr>
        <w:jc w:val="center"/>
        <w:rPr>
          <w:rFonts w:ascii="Times New Roman" w:hAnsi="Times New Roman" w:cs="Times New Roman"/>
          <w:b/>
          <w:sz w:val="28"/>
        </w:rPr>
      </w:pPr>
      <w:r w:rsidRPr="00E02479">
        <w:rPr>
          <w:rFonts w:ascii="Times New Roman" w:hAnsi="Times New Roman" w:cs="Times New Roman"/>
          <w:b/>
          <w:sz w:val="28"/>
        </w:rPr>
        <w:lastRenderedPageBreak/>
        <w:t xml:space="preserve"> </w:t>
      </w:r>
      <w:bookmarkStart w:id="67" w:name="_Toc526105250"/>
      <w:r w:rsidRPr="00E02479">
        <w:rPr>
          <w:rFonts w:ascii="Times New Roman" w:hAnsi="Times New Roman" w:cs="Times New Roman"/>
          <w:b/>
          <w:sz w:val="28"/>
        </w:rPr>
        <w:t>METODOLOGIA</w:t>
      </w:r>
      <w:bookmarkEnd w:id="67"/>
    </w:p>
    <w:p w:rsidR="00E02479" w:rsidRPr="00E02479" w:rsidRDefault="00E02479" w:rsidP="00E02479"/>
    <w:p w:rsidR="007416CE" w:rsidRPr="00E02479" w:rsidRDefault="007416CE" w:rsidP="00066E28">
      <w:pPr>
        <w:pStyle w:val="Cabealho2"/>
        <w:numPr>
          <w:ilvl w:val="1"/>
          <w:numId w:val="15"/>
        </w:numPr>
        <w:rPr>
          <w:rFonts w:ascii="Times New Roman" w:hAnsi="Times New Roman" w:cs="Times New Roman"/>
          <w:b/>
        </w:rPr>
      </w:pPr>
      <w:bookmarkStart w:id="68" w:name="_Toc505427220"/>
      <w:bookmarkStart w:id="69" w:name="_Toc526105251"/>
      <w:r w:rsidRPr="00E02479">
        <w:rPr>
          <w:rFonts w:ascii="Times New Roman" w:hAnsi="Times New Roman" w:cs="Times New Roman"/>
          <w:b/>
        </w:rPr>
        <w:t>Descrições do Campo de Estudo</w:t>
      </w:r>
      <w:bookmarkEnd w:id="68"/>
      <w:bookmarkEnd w:id="69"/>
    </w:p>
    <w:p w:rsidR="007416CE" w:rsidRPr="003E5065" w:rsidRDefault="007416CE" w:rsidP="003E5065">
      <w:pPr>
        <w:spacing w:before="120" w:after="120" w:line="360" w:lineRule="auto"/>
        <w:ind w:firstLine="708"/>
        <w:jc w:val="both"/>
        <w:rPr>
          <w:rFonts w:ascii="Times New Roman" w:hAnsi="Times New Roman" w:cs="Times New Roman"/>
          <w:sz w:val="24"/>
          <w:szCs w:val="24"/>
        </w:rPr>
      </w:pPr>
      <w:r w:rsidRPr="003E5065">
        <w:rPr>
          <w:rFonts w:ascii="Times New Roman" w:hAnsi="Times New Roman" w:cs="Times New Roman"/>
          <w:sz w:val="24"/>
          <w:szCs w:val="24"/>
        </w:rPr>
        <w:t>O campo de estudo é a Pastelaria Roseiral Lda, a qual é composta pelos funcionários que desempenham as catego</w:t>
      </w:r>
      <w:r w:rsidR="00394E45" w:rsidRPr="003E5065">
        <w:rPr>
          <w:rFonts w:ascii="Times New Roman" w:hAnsi="Times New Roman" w:cs="Times New Roman"/>
          <w:sz w:val="24"/>
          <w:szCs w:val="24"/>
        </w:rPr>
        <w:t>rias de pa</w:t>
      </w:r>
      <w:r w:rsidR="008016B1" w:rsidRPr="003E5065">
        <w:rPr>
          <w:rFonts w:ascii="Times New Roman" w:hAnsi="Times New Roman" w:cs="Times New Roman"/>
          <w:sz w:val="24"/>
          <w:szCs w:val="24"/>
        </w:rPr>
        <w:t>steleiros, vendedores</w:t>
      </w:r>
      <w:r w:rsidR="00094D41" w:rsidRPr="003E5065">
        <w:rPr>
          <w:rFonts w:ascii="Times New Roman" w:hAnsi="Times New Roman" w:cs="Times New Roman"/>
          <w:sz w:val="24"/>
          <w:szCs w:val="24"/>
        </w:rPr>
        <w:t>,</w:t>
      </w:r>
      <w:r w:rsidR="00394E45" w:rsidRPr="003E5065">
        <w:rPr>
          <w:rFonts w:ascii="Times New Roman" w:hAnsi="Times New Roman" w:cs="Times New Roman"/>
          <w:sz w:val="24"/>
          <w:szCs w:val="24"/>
        </w:rPr>
        <w:t xml:space="preserve"> ajudantes</w:t>
      </w:r>
      <w:r w:rsidR="009914D0" w:rsidRPr="003E5065">
        <w:rPr>
          <w:rFonts w:ascii="Times New Roman" w:hAnsi="Times New Roman" w:cs="Times New Roman"/>
          <w:sz w:val="24"/>
          <w:szCs w:val="24"/>
        </w:rPr>
        <w:t xml:space="preserve"> e a </w:t>
      </w:r>
      <w:r w:rsidR="00E02479" w:rsidRPr="003E5065">
        <w:rPr>
          <w:rFonts w:ascii="Times New Roman" w:hAnsi="Times New Roman" w:cs="Times New Roman"/>
          <w:sz w:val="24"/>
          <w:szCs w:val="24"/>
        </w:rPr>
        <w:t>gerência</w:t>
      </w:r>
      <w:r w:rsidR="009914D0" w:rsidRPr="003E5065">
        <w:rPr>
          <w:rFonts w:ascii="Times New Roman" w:hAnsi="Times New Roman" w:cs="Times New Roman"/>
          <w:sz w:val="24"/>
          <w:szCs w:val="24"/>
        </w:rPr>
        <w:t xml:space="preserve">. </w:t>
      </w:r>
      <w:r w:rsidR="00405EA0" w:rsidRPr="003E5065">
        <w:rPr>
          <w:rFonts w:ascii="Times New Roman" w:hAnsi="Times New Roman" w:cs="Times New Roman"/>
          <w:sz w:val="24"/>
          <w:szCs w:val="24"/>
        </w:rPr>
        <w:t xml:space="preserve">A </w:t>
      </w:r>
      <w:r w:rsidR="00E02479" w:rsidRPr="003E5065">
        <w:rPr>
          <w:rFonts w:ascii="Times New Roman" w:hAnsi="Times New Roman" w:cs="Times New Roman"/>
          <w:sz w:val="24"/>
          <w:szCs w:val="24"/>
        </w:rPr>
        <w:t>Pastelaria situa</w:t>
      </w:r>
      <w:r w:rsidR="00405EA0" w:rsidRPr="003E5065">
        <w:rPr>
          <w:rFonts w:ascii="Times New Roman" w:hAnsi="Times New Roman" w:cs="Times New Roman"/>
          <w:sz w:val="24"/>
          <w:szCs w:val="24"/>
        </w:rPr>
        <w:t>-se</w:t>
      </w:r>
      <w:r w:rsidRPr="003E5065">
        <w:rPr>
          <w:rFonts w:ascii="Times New Roman" w:hAnsi="Times New Roman" w:cs="Times New Roman"/>
          <w:sz w:val="24"/>
          <w:szCs w:val="24"/>
        </w:rPr>
        <w:t xml:space="preserve"> em viana luanda-sul, rua da engil2 e a mesma tem </w:t>
      </w:r>
      <w:r w:rsidR="00CC45B7" w:rsidRPr="003E5065">
        <w:rPr>
          <w:rFonts w:ascii="Times New Roman" w:hAnsi="Times New Roman" w:cs="Times New Roman"/>
          <w:sz w:val="24"/>
          <w:szCs w:val="24"/>
        </w:rPr>
        <w:t>como principal</w:t>
      </w:r>
      <w:r w:rsidRPr="003E5065">
        <w:rPr>
          <w:rFonts w:ascii="Times New Roman" w:hAnsi="Times New Roman" w:cs="Times New Roman"/>
          <w:sz w:val="24"/>
          <w:szCs w:val="24"/>
        </w:rPr>
        <w:t xml:space="preserve"> actividade a produção e comercialização de produtos alimentares, alguns deles denominados como “fast food.”</w:t>
      </w:r>
    </w:p>
    <w:p w:rsidR="007416CE" w:rsidRPr="00E02479" w:rsidRDefault="007416CE" w:rsidP="00066E28">
      <w:pPr>
        <w:pStyle w:val="Cabealho2"/>
        <w:numPr>
          <w:ilvl w:val="1"/>
          <w:numId w:val="15"/>
        </w:numPr>
        <w:rPr>
          <w:rFonts w:ascii="Times New Roman" w:hAnsi="Times New Roman" w:cs="Times New Roman"/>
          <w:b/>
        </w:rPr>
      </w:pPr>
      <w:bookmarkStart w:id="70" w:name="_Toc505427221"/>
      <w:bookmarkStart w:id="71" w:name="_Toc526105252"/>
      <w:r w:rsidRPr="00E02479">
        <w:rPr>
          <w:rFonts w:ascii="Times New Roman" w:hAnsi="Times New Roman" w:cs="Times New Roman"/>
          <w:b/>
        </w:rPr>
        <w:t>Metodológia de Pesquisa</w:t>
      </w:r>
      <w:bookmarkEnd w:id="70"/>
      <w:bookmarkEnd w:id="71"/>
    </w:p>
    <w:p w:rsidR="007416CE" w:rsidRPr="003E5065" w:rsidRDefault="007416CE" w:rsidP="003E5065">
      <w:pPr>
        <w:spacing w:before="120" w:after="120" w:line="360" w:lineRule="auto"/>
        <w:jc w:val="both"/>
        <w:rPr>
          <w:rFonts w:ascii="Times New Roman" w:hAnsi="Times New Roman" w:cs="Times New Roman"/>
          <w:sz w:val="24"/>
          <w:szCs w:val="24"/>
        </w:rPr>
      </w:pPr>
      <w:r w:rsidRPr="003E5065">
        <w:rPr>
          <w:rFonts w:ascii="Times New Roman" w:hAnsi="Times New Roman" w:cs="Times New Roman"/>
          <w:sz w:val="24"/>
          <w:szCs w:val="24"/>
        </w:rPr>
        <w:tab/>
        <w:t xml:space="preserve">Para a elaboração do presente projecto foi feita a pesquisa qualitativa, pesquisa aplicada, com levantamento </w:t>
      </w:r>
      <w:r w:rsidR="00CC45B7" w:rsidRPr="003E5065">
        <w:rPr>
          <w:rFonts w:ascii="Times New Roman" w:hAnsi="Times New Roman" w:cs="Times New Roman"/>
          <w:sz w:val="24"/>
          <w:szCs w:val="24"/>
        </w:rPr>
        <w:t>bibliográfico</w:t>
      </w:r>
      <w:r w:rsidRPr="003E5065">
        <w:rPr>
          <w:rFonts w:ascii="Times New Roman" w:hAnsi="Times New Roman" w:cs="Times New Roman"/>
          <w:sz w:val="24"/>
          <w:szCs w:val="24"/>
        </w:rPr>
        <w:t xml:space="preserve"> com base no tema, bem como </w:t>
      </w:r>
      <w:r w:rsidR="00CC45B7" w:rsidRPr="003E5065">
        <w:rPr>
          <w:rFonts w:ascii="Times New Roman" w:hAnsi="Times New Roman" w:cs="Times New Roman"/>
          <w:sz w:val="24"/>
          <w:szCs w:val="24"/>
        </w:rPr>
        <w:t>entrevistas</w:t>
      </w:r>
      <w:r w:rsidRPr="003E5065">
        <w:rPr>
          <w:rFonts w:ascii="Times New Roman" w:hAnsi="Times New Roman" w:cs="Times New Roman"/>
          <w:sz w:val="24"/>
          <w:szCs w:val="24"/>
        </w:rPr>
        <w:t xml:space="preserve"> com o</w:t>
      </w:r>
      <w:r w:rsidR="00985A8E">
        <w:rPr>
          <w:rFonts w:ascii="Times New Roman" w:hAnsi="Times New Roman" w:cs="Times New Roman"/>
          <w:sz w:val="24"/>
          <w:szCs w:val="24"/>
        </w:rPr>
        <w:t>s funcionarios</w:t>
      </w:r>
      <w:r w:rsidRPr="003E5065">
        <w:rPr>
          <w:rFonts w:ascii="Times New Roman" w:hAnsi="Times New Roman" w:cs="Times New Roman"/>
          <w:sz w:val="24"/>
          <w:szCs w:val="24"/>
        </w:rPr>
        <w:t xml:space="preserve"> da pastelaria e o contacto direito com a mesma.</w:t>
      </w:r>
    </w:p>
    <w:p w:rsidR="007416CE" w:rsidRPr="00E02479" w:rsidRDefault="007416CE" w:rsidP="00066E28">
      <w:pPr>
        <w:pStyle w:val="Cabealho2"/>
        <w:numPr>
          <w:ilvl w:val="1"/>
          <w:numId w:val="15"/>
        </w:numPr>
        <w:rPr>
          <w:rFonts w:ascii="Times New Roman" w:hAnsi="Times New Roman" w:cs="Times New Roman"/>
          <w:b/>
        </w:rPr>
      </w:pPr>
      <w:bookmarkStart w:id="72" w:name="_Toc505427222"/>
      <w:bookmarkStart w:id="73" w:name="_Toc526105253"/>
      <w:r w:rsidRPr="00E02479">
        <w:rPr>
          <w:rFonts w:ascii="Times New Roman" w:hAnsi="Times New Roman" w:cs="Times New Roman"/>
          <w:b/>
        </w:rPr>
        <w:t>Processos de desenvolvimento do sistema</w:t>
      </w:r>
      <w:bookmarkEnd w:id="72"/>
      <w:bookmarkEnd w:id="73"/>
    </w:p>
    <w:p w:rsidR="007416CE" w:rsidRPr="003E5065" w:rsidRDefault="007416CE" w:rsidP="003E5065">
      <w:pPr>
        <w:spacing w:before="120" w:after="120" w:line="360" w:lineRule="auto"/>
        <w:ind w:firstLine="708"/>
        <w:jc w:val="both"/>
        <w:rPr>
          <w:rFonts w:ascii="Times New Roman" w:hAnsi="Times New Roman" w:cs="Times New Roman"/>
          <w:sz w:val="24"/>
          <w:szCs w:val="24"/>
        </w:rPr>
      </w:pPr>
      <w:r w:rsidRPr="003E5065">
        <w:rPr>
          <w:rFonts w:ascii="Times New Roman" w:hAnsi="Times New Roman" w:cs="Times New Roman"/>
          <w:sz w:val="24"/>
          <w:szCs w:val="24"/>
        </w:rPr>
        <w:t xml:space="preserve">Para o desenvolvimento da nossa aplicação foi adotado o </w:t>
      </w:r>
      <w:r w:rsidR="00E02479" w:rsidRPr="003E5065">
        <w:rPr>
          <w:rFonts w:ascii="Times New Roman" w:hAnsi="Times New Roman" w:cs="Times New Roman"/>
          <w:sz w:val="24"/>
          <w:szCs w:val="24"/>
        </w:rPr>
        <w:t>processo iterativo</w:t>
      </w:r>
      <w:r w:rsidRPr="003E5065">
        <w:rPr>
          <w:rFonts w:ascii="Times New Roman" w:hAnsi="Times New Roman" w:cs="Times New Roman"/>
          <w:sz w:val="24"/>
          <w:szCs w:val="24"/>
        </w:rPr>
        <w:t xml:space="preserve"> incremental, sendo que a cada iteração um artefato do sistema é desenvolvido, e deste modo o produto de cada iteração é superior a anterior. Este processo é composto pelas </w:t>
      </w:r>
      <w:r w:rsidR="00E02479" w:rsidRPr="003E5065">
        <w:rPr>
          <w:rFonts w:ascii="Times New Roman" w:hAnsi="Times New Roman" w:cs="Times New Roman"/>
          <w:sz w:val="24"/>
          <w:szCs w:val="24"/>
        </w:rPr>
        <w:t>seguintes</w:t>
      </w:r>
      <w:r w:rsidRPr="003E5065">
        <w:rPr>
          <w:rFonts w:ascii="Times New Roman" w:hAnsi="Times New Roman" w:cs="Times New Roman"/>
          <w:sz w:val="24"/>
          <w:szCs w:val="24"/>
        </w:rPr>
        <w:t xml:space="preserve"> fases:</w:t>
      </w:r>
    </w:p>
    <w:p w:rsidR="007416CE" w:rsidRPr="00E02479" w:rsidRDefault="007416CE" w:rsidP="00066E28">
      <w:pPr>
        <w:pStyle w:val="PargrafodaLista"/>
        <w:numPr>
          <w:ilvl w:val="0"/>
          <w:numId w:val="20"/>
        </w:numPr>
        <w:spacing w:before="120" w:after="120" w:line="360" w:lineRule="auto"/>
        <w:jc w:val="both"/>
        <w:rPr>
          <w:rFonts w:ascii="Times New Roman" w:hAnsi="Times New Roman" w:cs="Times New Roman"/>
          <w:sz w:val="24"/>
          <w:szCs w:val="24"/>
        </w:rPr>
      </w:pPr>
      <w:r w:rsidRPr="00E02479">
        <w:rPr>
          <w:rFonts w:ascii="Times New Roman" w:hAnsi="Times New Roman" w:cs="Times New Roman"/>
          <w:b/>
          <w:sz w:val="24"/>
          <w:szCs w:val="24"/>
        </w:rPr>
        <w:t>Planeamento:</w:t>
      </w:r>
      <w:r w:rsidRPr="00E02479">
        <w:rPr>
          <w:rFonts w:ascii="Times New Roman" w:hAnsi="Times New Roman" w:cs="Times New Roman"/>
          <w:sz w:val="24"/>
          <w:szCs w:val="24"/>
        </w:rPr>
        <w:t xml:space="preserve"> Na fase do planeamento fez-se um levantamento inerente as necessidades da pastelaria, para a solução das </w:t>
      </w:r>
      <w:r w:rsidR="00E02479" w:rsidRPr="00E02479">
        <w:rPr>
          <w:rFonts w:ascii="Times New Roman" w:hAnsi="Times New Roman" w:cs="Times New Roman"/>
          <w:sz w:val="24"/>
          <w:szCs w:val="24"/>
        </w:rPr>
        <w:t>dificuldades</w:t>
      </w:r>
      <w:r w:rsidRPr="00E02479">
        <w:rPr>
          <w:rFonts w:ascii="Times New Roman" w:hAnsi="Times New Roman" w:cs="Times New Roman"/>
          <w:sz w:val="24"/>
          <w:szCs w:val="24"/>
        </w:rPr>
        <w:t xml:space="preserve"> mencionada.</w:t>
      </w:r>
    </w:p>
    <w:p w:rsidR="007416CE" w:rsidRPr="00E02479" w:rsidRDefault="007416CE" w:rsidP="00066E28">
      <w:pPr>
        <w:pStyle w:val="PargrafodaLista"/>
        <w:numPr>
          <w:ilvl w:val="0"/>
          <w:numId w:val="20"/>
        </w:numPr>
        <w:spacing w:before="120" w:after="120" w:line="360" w:lineRule="auto"/>
        <w:jc w:val="both"/>
        <w:rPr>
          <w:rFonts w:ascii="Times New Roman" w:hAnsi="Times New Roman" w:cs="Times New Roman"/>
          <w:sz w:val="24"/>
          <w:szCs w:val="24"/>
        </w:rPr>
      </w:pPr>
      <w:r w:rsidRPr="00E02479">
        <w:rPr>
          <w:rFonts w:ascii="Times New Roman" w:hAnsi="Times New Roman" w:cs="Times New Roman"/>
          <w:b/>
          <w:sz w:val="24"/>
          <w:szCs w:val="24"/>
        </w:rPr>
        <w:t>Análise:</w:t>
      </w:r>
      <w:r w:rsidRPr="00E02479">
        <w:rPr>
          <w:rFonts w:ascii="Times New Roman" w:hAnsi="Times New Roman" w:cs="Times New Roman"/>
          <w:sz w:val="24"/>
          <w:szCs w:val="24"/>
        </w:rPr>
        <w:t xml:space="preserve"> A fase de análise serviu para analisar as necessidades da parte envolvida, analisar como será estruturado o software.</w:t>
      </w:r>
    </w:p>
    <w:p w:rsidR="007416CE" w:rsidRPr="00E02479" w:rsidRDefault="007416CE" w:rsidP="00066E28">
      <w:pPr>
        <w:pStyle w:val="PargrafodaLista"/>
        <w:numPr>
          <w:ilvl w:val="0"/>
          <w:numId w:val="20"/>
        </w:numPr>
        <w:spacing w:before="120" w:after="120" w:line="360" w:lineRule="auto"/>
        <w:jc w:val="both"/>
        <w:rPr>
          <w:rFonts w:ascii="Times New Roman" w:hAnsi="Times New Roman" w:cs="Times New Roman"/>
          <w:sz w:val="24"/>
          <w:szCs w:val="24"/>
        </w:rPr>
      </w:pPr>
      <w:r w:rsidRPr="00304657">
        <w:rPr>
          <w:rFonts w:ascii="Times New Roman" w:hAnsi="Times New Roman" w:cs="Times New Roman"/>
          <w:b/>
          <w:sz w:val="24"/>
          <w:szCs w:val="24"/>
        </w:rPr>
        <w:t>Desenho:</w:t>
      </w:r>
      <w:r w:rsidRPr="00E02479">
        <w:rPr>
          <w:rFonts w:ascii="Times New Roman" w:hAnsi="Times New Roman" w:cs="Times New Roman"/>
          <w:sz w:val="24"/>
          <w:szCs w:val="24"/>
        </w:rPr>
        <w:t xml:space="preserve"> Nesta fase foi feito um esboço simples de como vai ser desenvolvido o sistema, </w:t>
      </w:r>
      <w:r w:rsidR="00E02479" w:rsidRPr="00E02479">
        <w:rPr>
          <w:rFonts w:ascii="Times New Roman" w:hAnsi="Times New Roman" w:cs="Times New Roman"/>
          <w:sz w:val="24"/>
          <w:szCs w:val="24"/>
        </w:rPr>
        <w:t>nomeadamente</w:t>
      </w:r>
      <w:r w:rsidRPr="00E02479">
        <w:rPr>
          <w:rFonts w:ascii="Times New Roman" w:hAnsi="Times New Roman" w:cs="Times New Roman"/>
          <w:sz w:val="24"/>
          <w:szCs w:val="24"/>
        </w:rPr>
        <w:t xml:space="preserve"> no que diz respeito aos </w:t>
      </w:r>
      <w:r w:rsidR="00E02479" w:rsidRPr="00E02479">
        <w:rPr>
          <w:rFonts w:ascii="Times New Roman" w:hAnsi="Times New Roman" w:cs="Times New Roman"/>
          <w:sz w:val="24"/>
          <w:szCs w:val="24"/>
        </w:rPr>
        <w:t>formulários</w:t>
      </w:r>
      <w:r w:rsidRPr="00E02479">
        <w:rPr>
          <w:rFonts w:ascii="Times New Roman" w:hAnsi="Times New Roman" w:cs="Times New Roman"/>
          <w:sz w:val="24"/>
          <w:szCs w:val="24"/>
        </w:rPr>
        <w:t>, funcionalidades externas, entre outros.</w:t>
      </w:r>
    </w:p>
    <w:p w:rsidR="007416CE" w:rsidRPr="00E02479" w:rsidRDefault="007416CE" w:rsidP="00066E28">
      <w:pPr>
        <w:pStyle w:val="PargrafodaLista"/>
        <w:numPr>
          <w:ilvl w:val="0"/>
          <w:numId w:val="20"/>
        </w:numPr>
        <w:spacing w:before="120" w:after="120" w:line="360" w:lineRule="auto"/>
        <w:jc w:val="both"/>
        <w:rPr>
          <w:rFonts w:ascii="Times New Roman" w:hAnsi="Times New Roman" w:cs="Times New Roman"/>
          <w:sz w:val="24"/>
          <w:szCs w:val="24"/>
        </w:rPr>
      </w:pPr>
      <w:r w:rsidRPr="00304657">
        <w:rPr>
          <w:rFonts w:ascii="Times New Roman" w:hAnsi="Times New Roman" w:cs="Times New Roman"/>
          <w:b/>
          <w:sz w:val="24"/>
          <w:szCs w:val="24"/>
        </w:rPr>
        <w:t>Desenvolvimento:</w:t>
      </w:r>
      <w:r w:rsidRPr="00E02479">
        <w:rPr>
          <w:rFonts w:ascii="Times New Roman" w:hAnsi="Times New Roman" w:cs="Times New Roman"/>
          <w:sz w:val="24"/>
          <w:szCs w:val="24"/>
        </w:rPr>
        <w:t xml:space="preserve"> Nesta fase foi desenvolvido o software, baseado nas necessidades e requisitos apresentados inicialmente, codificando todos os itens do projecto.</w:t>
      </w:r>
    </w:p>
    <w:p w:rsidR="007416CE" w:rsidRPr="00E02479" w:rsidRDefault="007416CE" w:rsidP="00066E28">
      <w:pPr>
        <w:pStyle w:val="PargrafodaLista"/>
        <w:numPr>
          <w:ilvl w:val="0"/>
          <w:numId w:val="20"/>
        </w:numPr>
        <w:spacing w:before="120" w:after="120" w:line="360" w:lineRule="auto"/>
        <w:jc w:val="both"/>
        <w:rPr>
          <w:rFonts w:ascii="Times New Roman" w:hAnsi="Times New Roman" w:cs="Times New Roman"/>
          <w:sz w:val="24"/>
          <w:szCs w:val="24"/>
        </w:rPr>
      </w:pPr>
      <w:r w:rsidRPr="00304657">
        <w:rPr>
          <w:rFonts w:ascii="Times New Roman" w:hAnsi="Times New Roman" w:cs="Times New Roman"/>
          <w:b/>
          <w:sz w:val="24"/>
          <w:szCs w:val="24"/>
        </w:rPr>
        <w:t>Testes:</w:t>
      </w:r>
      <w:r w:rsidRPr="00E02479">
        <w:rPr>
          <w:rFonts w:ascii="Times New Roman" w:hAnsi="Times New Roman" w:cs="Times New Roman"/>
          <w:sz w:val="24"/>
          <w:szCs w:val="24"/>
        </w:rPr>
        <w:t xml:space="preserve"> Está é a fase pela qual </w:t>
      </w:r>
      <w:r w:rsidR="00E02479" w:rsidRPr="00E02479">
        <w:rPr>
          <w:rFonts w:ascii="Times New Roman" w:hAnsi="Times New Roman" w:cs="Times New Roman"/>
          <w:sz w:val="24"/>
          <w:szCs w:val="24"/>
        </w:rPr>
        <w:t>far-se-á</w:t>
      </w:r>
      <w:r w:rsidRPr="00E02479">
        <w:rPr>
          <w:rFonts w:ascii="Times New Roman" w:hAnsi="Times New Roman" w:cs="Times New Roman"/>
          <w:sz w:val="24"/>
          <w:szCs w:val="24"/>
        </w:rPr>
        <w:t xml:space="preserve"> os testes do aplicativo em desenvolvimento.</w:t>
      </w:r>
    </w:p>
    <w:p w:rsidR="007416CE" w:rsidRPr="00E02479" w:rsidRDefault="007416CE" w:rsidP="00066E28">
      <w:pPr>
        <w:pStyle w:val="PargrafodaLista"/>
        <w:numPr>
          <w:ilvl w:val="0"/>
          <w:numId w:val="20"/>
        </w:numPr>
        <w:spacing w:before="120" w:after="120" w:line="360" w:lineRule="auto"/>
        <w:jc w:val="both"/>
        <w:rPr>
          <w:rFonts w:ascii="Times New Roman" w:hAnsi="Times New Roman" w:cs="Times New Roman"/>
          <w:sz w:val="24"/>
          <w:szCs w:val="24"/>
        </w:rPr>
      </w:pPr>
      <w:r w:rsidRPr="00304657">
        <w:rPr>
          <w:rFonts w:ascii="Times New Roman" w:hAnsi="Times New Roman" w:cs="Times New Roman"/>
          <w:b/>
          <w:sz w:val="24"/>
          <w:szCs w:val="24"/>
        </w:rPr>
        <w:t>Manutenção:</w:t>
      </w:r>
      <w:r w:rsidRPr="00E02479">
        <w:rPr>
          <w:rFonts w:ascii="Times New Roman" w:hAnsi="Times New Roman" w:cs="Times New Roman"/>
          <w:sz w:val="24"/>
          <w:szCs w:val="24"/>
        </w:rPr>
        <w:t xml:space="preserve"> Fase em que são corrigidas as falhas, erros, ou qualquer outra eventualidade que possa surgir no decorrer do uso da aplicação.</w:t>
      </w:r>
    </w:p>
    <w:p w:rsidR="007416CE" w:rsidRPr="00304657" w:rsidRDefault="00304657" w:rsidP="00066E28">
      <w:pPr>
        <w:pStyle w:val="Cabealho2"/>
        <w:numPr>
          <w:ilvl w:val="1"/>
          <w:numId w:val="15"/>
        </w:numPr>
        <w:rPr>
          <w:rFonts w:ascii="Times New Roman" w:hAnsi="Times New Roman" w:cs="Times New Roman"/>
          <w:b/>
        </w:rPr>
      </w:pPr>
      <w:bookmarkStart w:id="74" w:name="_Toc505427223"/>
      <w:bookmarkStart w:id="75" w:name="_Toc526105254"/>
      <w:r>
        <w:rPr>
          <w:rFonts w:ascii="Times New Roman" w:hAnsi="Times New Roman" w:cs="Times New Roman"/>
          <w:b/>
        </w:rPr>
        <w:lastRenderedPageBreak/>
        <w:t>Requisitos do</w:t>
      </w:r>
      <w:bookmarkEnd w:id="74"/>
      <w:r>
        <w:rPr>
          <w:rFonts w:ascii="Times New Roman" w:hAnsi="Times New Roman" w:cs="Times New Roman"/>
          <w:b/>
        </w:rPr>
        <w:t xml:space="preserve"> Sistema</w:t>
      </w:r>
      <w:bookmarkEnd w:id="75"/>
    </w:p>
    <w:p w:rsidR="00B61065" w:rsidRPr="003E5065" w:rsidRDefault="00B61065" w:rsidP="003E5065">
      <w:pPr>
        <w:spacing w:before="120" w:after="120" w:line="360" w:lineRule="auto"/>
        <w:ind w:firstLine="708"/>
        <w:jc w:val="both"/>
        <w:rPr>
          <w:rFonts w:ascii="Times New Roman" w:hAnsi="Times New Roman" w:cs="Times New Roman"/>
          <w:sz w:val="24"/>
          <w:szCs w:val="24"/>
        </w:rPr>
      </w:pPr>
      <w:r w:rsidRPr="003E5065">
        <w:rPr>
          <w:rFonts w:ascii="Times New Roman" w:hAnsi="Times New Roman" w:cs="Times New Roman"/>
          <w:color w:val="000000" w:themeColor="text1"/>
          <w:sz w:val="24"/>
          <w:szCs w:val="24"/>
        </w:rPr>
        <w:t>A captura de requisitos baseia-se em levantar todas as funções que o sistema deverá contemplar</w:t>
      </w:r>
      <w:r w:rsidR="007E6F23" w:rsidRPr="003E5065">
        <w:rPr>
          <w:rFonts w:ascii="Times New Roman" w:hAnsi="Times New Roman" w:cs="Times New Roman"/>
          <w:color w:val="000000" w:themeColor="text1"/>
          <w:sz w:val="24"/>
          <w:szCs w:val="24"/>
        </w:rPr>
        <w:t xml:space="preserve"> </w:t>
      </w:r>
      <w:r w:rsidRPr="003E5065">
        <w:rPr>
          <w:rFonts w:ascii="Times New Roman" w:hAnsi="Times New Roman" w:cs="Times New Roman"/>
          <w:color w:val="000000" w:themeColor="text1"/>
          <w:sz w:val="24"/>
          <w:szCs w:val="24"/>
        </w:rPr>
        <w:t xml:space="preserve">sendo ela uma regra de </w:t>
      </w:r>
      <w:r w:rsidR="00304657" w:rsidRPr="003E5065">
        <w:rPr>
          <w:rFonts w:ascii="Times New Roman" w:hAnsi="Times New Roman" w:cs="Times New Roman"/>
          <w:color w:val="000000" w:themeColor="text1"/>
          <w:sz w:val="24"/>
          <w:szCs w:val="24"/>
        </w:rPr>
        <w:t>negócio</w:t>
      </w:r>
      <w:r w:rsidRPr="003E5065">
        <w:rPr>
          <w:rFonts w:ascii="Times New Roman" w:hAnsi="Times New Roman" w:cs="Times New Roman"/>
          <w:color w:val="000000" w:themeColor="text1"/>
          <w:sz w:val="24"/>
          <w:szCs w:val="24"/>
        </w:rPr>
        <w:t xml:space="preserve"> já utilizada, uma nova regra ou até mesmo a actualização de uma já existente. </w:t>
      </w:r>
      <w:r w:rsidRPr="003E5065">
        <w:rPr>
          <w:rFonts w:ascii="Times New Roman" w:hAnsi="Times New Roman" w:cs="Times New Roman"/>
          <w:color w:val="000000" w:themeColor="text1"/>
          <w:sz w:val="24"/>
          <w:szCs w:val="24"/>
          <w:lang w:val="pt-BR"/>
        </w:rPr>
        <w:t>É o processo de averiguar o que se deve construir</w:t>
      </w:r>
    </w:p>
    <w:p w:rsidR="007416CE" w:rsidRPr="00D640AB" w:rsidRDefault="00EF59A8" w:rsidP="003E5065">
      <w:pPr>
        <w:pStyle w:val="Cabealho3"/>
        <w:spacing w:before="120" w:after="120" w:line="360" w:lineRule="auto"/>
        <w:jc w:val="both"/>
        <w:rPr>
          <w:rFonts w:ascii="Times New Roman" w:hAnsi="Times New Roman" w:cs="Times New Roman"/>
          <w:sz w:val="26"/>
          <w:szCs w:val="26"/>
        </w:rPr>
      </w:pPr>
      <w:bookmarkStart w:id="76" w:name="_Toc505427224"/>
      <w:bookmarkStart w:id="77" w:name="_Toc526105255"/>
      <w:r w:rsidRPr="00D640AB">
        <w:rPr>
          <w:rFonts w:ascii="Times New Roman" w:hAnsi="Times New Roman" w:cs="Times New Roman"/>
          <w:sz w:val="26"/>
          <w:szCs w:val="26"/>
        </w:rPr>
        <w:t>3.4.1</w:t>
      </w:r>
      <w:r w:rsidR="007416CE" w:rsidRPr="00D640AB">
        <w:rPr>
          <w:rFonts w:ascii="Times New Roman" w:hAnsi="Times New Roman" w:cs="Times New Roman"/>
          <w:sz w:val="26"/>
          <w:szCs w:val="26"/>
        </w:rPr>
        <w:t xml:space="preserve"> Requisitos Funcionais do sistema</w:t>
      </w:r>
      <w:bookmarkEnd w:id="76"/>
      <w:bookmarkEnd w:id="77"/>
    </w:p>
    <w:p w:rsidR="00B61065" w:rsidRPr="003E5065" w:rsidRDefault="00304657" w:rsidP="003E5065">
      <w:p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 xml:space="preserve">Na tabela abaixo apresentamos os principais requisitos </w:t>
      </w:r>
      <w:r w:rsidR="00E5040C">
        <w:rPr>
          <w:rFonts w:ascii="Times New Roman" w:hAnsi="Times New Roman" w:cs="Times New Roman"/>
          <w:sz w:val="24"/>
          <w:szCs w:val="24"/>
        </w:rPr>
        <w:t xml:space="preserve">funcionais </w:t>
      </w:r>
      <w:r>
        <w:rPr>
          <w:rFonts w:ascii="Times New Roman" w:hAnsi="Times New Roman" w:cs="Times New Roman"/>
          <w:sz w:val="24"/>
          <w:szCs w:val="24"/>
        </w:rPr>
        <w:t>do nosso sistema.</w:t>
      </w:r>
    </w:p>
    <w:tbl>
      <w:tblPr>
        <w:tblStyle w:val="GrelhaMdia1-Cor1"/>
        <w:tblW w:w="0" w:type="auto"/>
        <w:jc w:val="center"/>
        <w:tblLook w:val="04A0" w:firstRow="1" w:lastRow="0" w:firstColumn="1" w:lastColumn="0" w:noHBand="0" w:noVBand="1"/>
      </w:tblPr>
      <w:tblGrid>
        <w:gridCol w:w="1242"/>
        <w:gridCol w:w="7402"/>
      </w:tblGrid>
      <w:tr w:rsidR="006D376F" w:rsidRPr="003E5065" w:rsidTr="006944F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42" w:type="dxa"/>
          </w:tcPr>
          <w:p w:rsidR="006D376F" w:rsidRPr="003E5065" w:rsidRDefault="006D376F" w:rsidP="00BB6590">
            <w:pPr>
              <w:spacing w:before="120" w:after="120"/>
              <w:jc w:val="both"/>
              <w:rPr>
                <w:rFonts w:ascii="Times New Roman" w:hAnsi="Times New Roman" w:cs="Times New Roman"/>
                <w:b w:val="0"/>
                <w:sz w:val="24"/>
                <w:szCs w:val="24"/>
              </w:rPr>
            </w:pPr>
            <w:r w:rsidRPr="003E5065">
              <w:rPr>
                <w:rFonts w:ascii="Times New Roman" w:hAnsi="Times New Roman" w:cs="Times New Roman"/>
                <w:b w:val="0"/>
                <w:sz w:val="24"/>
                <w:szCs w:val="24"/>
              </w:rPr>
              <w:t>RF</w:t>
            </w:r>
            <w:r w:rsidR="00D37374" w:rsidRPr="003E5065">
              <w:rPr>
                <w:rFonts w:ascii="Times New Roman" w:hAnsi="Times New Roman" w:cs="Times New Roman"/>
                <w:b w:val="0"/>
                <w:sz w:val="24"/>
                <w:szCs w:val="24"/>
              </w:rPr>
              <w:t>0</w:t>
            </w:r>
            <w:r w:rsidRPr="003E5065">
              <w:rPr>
                <w:rFonts w:ascii="Times New Roman" w:hAnsi="Times New Roman" w:cs="Times New Roman"/>
                <w:b w:val="0"/>
                <w:sz w:val="24"/>
                <w:szCs w:val="24"/>
              </w:rPr>
              <w:t>1</w:t>
            </w:r>
          </w:p>
        </w:tc>
        <w:tc>
          <w:tcPr>
            <w:tcW w:w="7402" w:type="dxa"/>
          </w:tcPr>
          <w:p w:rsidR="006D376F" w:rsidRPr="003E5065" w:rsidRDefault="004416BD" w:rsidP="00BB6590">
            <w:pPr>
              <w:spacing w:before="120" w:after="120"/>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sidRPr="003E5065">
              <w:rPr>
                <w:rFonts w:ascii="Times New Roman" w:hAnsi="Times New Roman" w:cs="Times New Roman"/>
                <w:b w:val="0"/>
                <w:sz w:val="24"/>
                <w:szCs w:val="24"/>
              </w:rPr>
              <w:t xml:space="preserve">O sistema deve permitir </w:t>
            </w:r>
            <w:r w:rsidR="006B77A9" w:rsidRPr="003E5065">
              <w:rPr>
                <w:rFonts w:ascii="Times New Roman" w:hAnsi="Times New Roman" w:cs="Times New Roman"/>
                <w:b w:val="0"/>
                <w:sz w:val="24"/>
                <w:szCs w:val="24"/>
              </w:rPr>
              <w:t xml:space="preserve">o </w:t>
            </w:r>
            <w:r w:rsidRPr="003E5065">
              <w:rPr>
                <w:rFonts w:ascii="Times New Roman" w:hAnsi="Times New Roman" w:cs="Times New Roman"/>
                <w:b w:val="0"/>
                <w:sz w:val="24"/>
                <w:szCs w:val="24"/>
              </w:rPr>
              <w:t>l</w:t>
            </w:r>
            <w:r w:rsidR="006D376F" w:rsidRPr="003E5065">
              <w:rPr>
                <w:rFonts w:ascii="Times New Roman" w:hAnsi="Times New Roman" w:cs="Times New Roman"/>
                <w:b w:val="0"/>
                <w:sz w:val="24"/>
                <w:szCs w:val="24"/>
              </w:rPr>
              <w:t>ogin</w:t>
            </w:r>
            <w:r w:rsidR="002303B7" w:rsidRPr="003E5065">
              <w:rPr>
                <w:rFonts w:ascii="Times New Roman" w:hAnsi="Times New Roman" w:cs="Times New Roman"/>
                <w:b w:val="0"/>
                <w:sz w:val="24"/>
                <w:szCs w:val="24"/>
              </w:rPr>
              <w:t xml:space="preserve"> </w:t>
            </w:r>
            <w:r w:rsidR="006B77A9" w:rsidRPr="003E5065">
              <w:rPr>
                <w:rFonts w:ascii="Times New Roman" w:hAnsi="Times New Roman" w:cs="Times New Roman"/>
                <w:b w:val="0"/>
                <w:sz w:val="24"/>
                <w:szCs w:val="24"/>
              </w:rPr>
              <w:t xml:space="preserve">de </w:t>
            </w:r>
            <w:r w:rsidR="00304657" w:rsidRPr="003E5065">
              <w:rPr>
                <w:rFonts w:ascii="Times New Roman" w:hAnsi="Times New Roman" w:cs="Times New Roman"/>
                <w:b w:val="0"/>
                <w:sz w:val="24"/>
                <w:szCs w:val="24"/>
              </w:rPr>
              <w:t>usuários</w:t>
            </w:r>
          </w:p>
        </w:tc>
      </w:tr>
      <w:tr w:rsidR="006D376F" w:rsidRPr="003E5065" w:rsidTr="006944F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42" w:type="dxa"/>
          </w:tcPr>
          <w:p w:rsidR="006D376F" w:rsidRPr="003E5065" w:rsidRDefault="006D376F" w:rsidP="00BB6590">
            <w:pPr>
              <w:spacing w:before="120" w:after="120"/>
              <w:jc w:val="both"/>
              <w:rPr>
                <w:rFonts w:ascii="Times New Roman" w:hAnsi="Times New Roman" w:cs="Times New Roman"/>
                <w:b w:val="0"/>
                <w:sz w:val="24"/>
                <w:szCs w:val="24"/>
              </w:rPr>
            </w:pPr>
            <w:r w:rsidRPr="003E5065">
              <w:rPr>
                <w:rFonts w:ascii="Times New Roman" w:hAnsi="Times New Roman" w:cs="Times New Roman"/>
                <w:b w:val="0"/>
                <w:sz w:val="24"/>
                <w:szCs w:val="24"/>
              </w:rPr>
              <w:t>RF</w:t>
            </w:r>
            <w:r w:rsidR="00D37374" w:rsidRPr="003E5065">
              <w:rPr>
                <w:rFonts w:ascii="Times New Roman" w:hAnsi="Times New Roman" w:cs="Times New Roman"/>
                <w:b w:val="0"/>
                <w:sz w:val="24"/>
                <w:szCs w:val="24"/>
              </w:rPr>
              <w:t>0</w:t>
            </w:r>
            <w:r w:rsidRPr="003E5065">
              <w:rPr>
                <w:rFonts w:ascii="Times New Roman" w:hAnsi="Times New Roman" w:cs="Times New Roman"/>
                <w:b w:val="0"/>
                <w:sz w:val="24"/>
                <w:szCs w:val="24"/>
              </w:rPr>
              <w:t>2</w:t>
            </w:r>
          </w:p>
        </w:tc>
        <w:tc>
          <w:tcPr>
            <w:tcW w:w="7402" w:type="dxa"/>
          </w:tcPr>
          <w:p w:rsidR="006D376F" w:rsidRPr="003E5065" w:rsidRDefault="004416BD" w:rsidP="00BB6590">
            <w:pPr>
              <w:spacing w:before="120" w:after="12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E5065">
              <w:rPr>
                <w:rFonts w:ascii="Times New Roman" w:hAnsi="Times New Roman" w:cs="Times New Roman"/>
                <w:sz w:val="24"/>
                <w:szCs w:val="24"/>
              </w:rPr>
              <w:t xml:space="preserve">O sistema deve permitir </w:t>
            </w:r>
            <w:r w:rsidR="002303B7" w:rsidRPr="003E5065">
              <w:rPr>
                <w:rFonts w:ascii="Times New Roman" w:hAnsi="Times New Roman" w:cs="Times New Roman"/>
                <w:sz w:val="24"/>
                <w:szCs w:val="24"/>
              </w:rPr>
              <w:t xml:space="preserve">o </w:t>
            </w:r>
            <w:r w:rsidRPr="003E5065">
              <w:rPr>
                <w:rFonts w:ascii="Times New Roman" w:hAnsi="Times New Roman" w:cs="Times New Roman"/>
                <w:sz w:val="24"/>
                <w:szCs w:val="24"/>
              </w:rPr>
              <w:t>C</w:t>
            </w:r>
            <w:r w:rsidR="007E6F23" w:rsidRPr="003E5065">
              <w:rPr>
                <w:rFonts w:ascii="Times New Roman" w:hAnsi="Times New Roman" w:cs="Times New Roman"/>
                <w:sz w:val="24"/>
                <w:szCs w:val="24"/>
              </w:rPr>
              <w:t>adastro, a visualização,</w:t>
            </w:r>
            <w:r w:rsidR="00304657">
              <w:rPr>
                <w:rFonts w:ascii="Times New Roman" w:hAnsi="Times New Roman" w:cs="Times New Roman"/>
                <w:sz w:val="24"/>
                <w:szCs w:val="24"/>
              </w:rPr>
              <w:t xml:space="preserve"> </w:t>
            </w:r>
            <w:r w:rsidR="007E6F23" w:rsidRPr="003E5065">
              <w:rPr>
                <w:rFonts w:ascii="Times New Roman" w:hAnsi="Times New Roman" w:cs="Times New Roman"/>
                <w:sz w:val="24"/>
                <w:szCs w:val="24"/>
              </w:rPr>
              <w:t xml:space="preserve">edição e </w:t>
            </w:r>
            <w:r w:rsidR="00304657" w:rsidRPr="003E5065">
              <w:rPr>
                <w:rFonts w:ascii="Times New Roman" w:hAnsi="Times New Roman" w:cs="Times New Roman"/>
                <w:sz w:val="24"/>
                <w:szCs w:val="24"/>
              </w:rPr>
              <w:t>remoção</w:t>
            </w:r>
            <w:r w:rsidR="007E6F23" w:rsidRPr="003E5065">
              <w:rPr>
                <w:rFonts w:ascii="Times New Roman" w:hAnsi="Times New Roman" w:cs="Times New Roman"/>
                <w:sz w:val="24"/>
                <w:szCs w:val="24"/>
              </w:rPr>
              <w:t xml:space="preserve"> de produtos</w:t>
            </w:r>
          </w:p>
        </w:tc>
      </w:tr>
      <w:tr w:rsidR="006D376F" w:rsidRPr="003E5065" w:rsidTr="006944F2">
        <w:trPr>
          <w:jc w:val="center"/>
        </w:trPr>
        <w:tc>
          <w:tcPr>
            <w:cnfStyle w:val="001000000000" w:firstRow="0" w:lastRow="0" w:firstColumn="1" w:lastColumn="0" w:oddVBand="0" w:evenVBand="0" w:oddHBand="0" w:evenHBand="0" w:firstRowFirstColumn="0" w:firstRowLastColumn="0" w:lastRowFirstColumn="0" w:lastRowLastColumn="0"/>
            <w:tcW w:w="1242" w:type="dxa"/>
          </w:tcPr>
          <w:p w:rsidR="006D376F" w:rsidRPr="003E5065" w:rsidRDefault="006B77A9" w:rsidP="00BB6590">
            <w:pPr>
              <w:spacing w:before="120" w:after="120"/>
              <w:jc w:val="both"/>
              <w:rPr>
                <w:rFonts w:ascii="Times New Roman" w:hAnsi="Times New Roman" w:cs="Times New Roman"/>
                <w:b w:val="0"/>
                <w:sz w:val="24"/>
                <w:szCs w:val="24"/>
              </w:rPr>
            </w:pPr>
            <w:r w:rsidRPr="003E5065">
              <w:rPr>
                <w:rFonts w:ascii="Times New Roman" w:hAnsi="Times New Roman" w:cs="Times New Roman"/>
                <w:b w:val="0"/>
                <w:sz w:val="24"/>
                <w:szCs w:val="24"/>
              </w:rPr>
              <w:t>RF</w:t>
            </w:r>
            <w:r w:rsidR="00D37374" w:rsidRPr="003E5065">
              <w:rPr>
                <w:rFonts w:ascii="Times New Roman" w:hAnsi="Times New Roman" w:cs="Times New Roman"/>
                <w:b w:val="0"/>
                <w:sz w:val="24"/>
                <w:szCs w:val="24"/>
              </w:rPr>
              <w:t>0</w:t>
            </w:r>
            <w:r w:rsidRPr="003E5065">
              <w:rPr>
                <w:rFonts w:ascii="Times New Roman" w:hAnsi="Times New Roman" w:cs="Times New Roman"/>
                <w:b w:val="0"/>
                <w:sz w:val="24"/>
                <w:szCs w:val="24"/>
              </w:rPr>
              <w:t>3</w:t>
            </w:r>
          </w:p>
        </w:tc>
        <w:tc>
          <w:tcPr>
            <w:tcW w:w="7402" w:type="dxa"/>
          </w:tcPr>
          <w:p w:rsidR="006D376F" w:rsidRPr="003E5065" w:rsidRDefault="00E550B8" w:rsidP="00BB6590">
            <w:pPr>
              <w:spacing w:before="120" w:after="12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E5065">
              <w:rPr>
                <w:rFonts w:ascii="Times New Roman" w:hAnsi="Times New Roman" w:cs="Times New Roman"/>
                <w:sz w:val="24"/>
                <w:szCs w:val="24"/>
              </w:rPr>
              <w:t>O sistema de</w:t>
            </w:r>
            <w:r w:rsidR="004416BD" w:rsidRPr="003E5065">
              <w:rPr>
                <w:rFonts w:ascii="Times New Roman" w:hAnsi="Times New Roman" w:cs="Times New Roman"/>
                <w:sz w:val="24"/>
                <w:szCs w:val="24"/>
              </w:rPr>
              <w:t>ve</w:t>
            </w:r>
            <w:r w:rsidR="006B77A9" w:rsidRPr="003E5065">
              <w:rPr>
                <w:rFonts w:ascii="Times New Roman" w:hAnsi="Times New Roman" w:cs="Times New Roman"/>
                <w:sz w:val="24"/>
                <w:szCs w:val="24"/>
              </w:rPr>
              <w:t xml:space="preserve"> permitir</w:t>
            </w:r>
            <w:r w:rsidR="004416BD" w:rsidRPr="003E5065">
              <w:rPr>
                <w:rFonts w:ascii="Times New Roman" w:hAnsi="Times New Roman" w:cs="Times New Roman"/>
                <w:sz w:val="24"/>
                <w:szCs w:val="24"/>
              </w:rPr>
              <w:t xml:space="preserve"> a</w:t>
            </w:r>
            <w:r w:rsidR="002303B7" w:rsidRPr="003E5065">
              <w:rPr>
                <w:rFonts w:ascii="Times New Roman" w:hAnsi="Times New Roman" w:cs="Times New Roman"/>
                <w:sz w:val="24"/>
                <w:szCs w:val="24"/>
              </w:rPr>
              <w:t>s</w:t>
            </w:r>
            <w:r w:rsidR="004416BD" w:rsidRPr="003E5065">
              <w:rPr>
                <w:rFonts w:ascii="Times New Roman" w:hAnsi="Times New Roman" w:cs="Times New Roman"/>
                <w:sz w:val="24"/>
                <w:szCs w:val="24"/>
              </w:rPr>
              <w:t xml:space="preserve"> entradas de produtos ao stock, de forma que os mesmos estejam </w:t>
            </w:r>
            <w:r w:rsidR="00304657" w:rsidRPr="003E5065">
              <w:rPr>
                <w:rFonts w:ascii="Times New Roman" w:hAnsi="Times New Roman" w:cs="Times New Roman"/>
                <w:sz w:val="24"/>
                <w:szCs w:val="24"/>
              </w:rPr>
              <w:t>disponíveis</w:t>
            </w:r>
            <w:r w:rsidR="004416BD" w:rsidRPr="003E5065">
              <w:rPr>
                <w:rFonts w:ascii="Times New Roman" w:hAnsi="Times New Roman" w:cs="Times New Roman"/>
                <w:sz w:val="24"/>
                <w:szCs w:val="24"/>
              </w:rPr>
              <w:t xml:space="preserve"> para vendas ou encomenda</w:t>
            </w:r>
          </w:p>
        </w:tc>
      </w:tr>
      <w:tr w:rsidR="006D376F" w:rsidRPr="003E5065" w:rsidTr="006944F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42" w:type="dxa"/>
          </w:tcPr>
          <w:p w:rsidR="006D376F" w:rsidRPr="003E5065" w:rsidRDefault="006B77A9" w:rsidP="00BB6590">
            <w:pPr>
              <w:spacing w:before="120" w:after="120"/>
              <w:jc w:val="both"/>
              <w:rPr>
                <w:rFonts w:ascii="Times New Roman" w:hAnsi="Times New Roman" w:cs="Times New Roman"/>
                <w:b w:val="0"/>
                <w:sz w:val="24"/>
                <w:szCs w:val="24"/>
              </w:rPr>
            </w:pPr>
            <w:r w:rsidRPr="003E5065">
              <w:rPr>
                <w:rFonts w:ascii="Times New Roman" w:hAnsi="Times New Roman" w:cs="Times New Roman"/>
                <w:b w:val="0"/>
                <w:sz w:val="24"/>
                <w:szCs w:val="24"/>
              </w:rPr>
              <w:t>RF</w:t>
            </w:r>
            <w:r w:rsidR="00D37374" w:rsidRPr="003E5065">
              <w:rPr>
                <w:rFonts w:ascii="Times New Roman" w:hAnsi="Times New Roman" w:cs="Times New Roman"/>
                <w:b w:val="0"/>
                <w:sz w:val="24"/>
                <w:szCs w:val="24"/>
              </w:rPr>
              <w:t>0</w:t>
            </w:r>
            <w:r w:rsidRPr="003E5065">
              <w:rPr>
                <w:rFonts w:ascii="Times New Roman" w:hAnsi="Times New Roman" w:cs="Times New Roman"/>
                <w:b w:val="0"/>
                <w:sz w:val="24"/>
                <w:szCs w:val="24"/>
              </w:rPr>
              <w:t>4</w:t>
            </w:r>
          </w:p>
        </w:tc>
        <w:tc>
          <w:tcPr>
            <w:tcW w:w="7402" w:type="dxa"/>
          </w:tcPr>
          <w:p w:rsidR="006D376F" w:rsidRPr="003E5065" w:rsidRDefault="0087312A" w:rsidP="00BB6590">
            <w:pPr>
              <w:spacing w:before="120" w:after="12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E5065">
              <w:rPr>
                <w:rFonts w:ascii="Times New Roman" w:hAnsi="Times New Roman" w:cs="Times New Roman"/>
                <w:sz w:val="24"/>
                <w:szCs w:val="24"/>
              </w:rPr>
              <w:t xml:space="preserve">O sistema deve permitir Realizar </w:t>
            </w:r>
            <w:r w:rsidR="006D376F" w:rsidRPr="003E5065">
              <w:rPr>
                <w:rFonts w:ascii="Times New Roman" w:hAnsi="Times New Roman" w:cs="Times New Roman"/>
                <w:sz w:val="24"/>
                <w:szCs w:val="24"/>
              </w:rPr>
              <w:t>Encomenda</w:t>
            </w:r>
          </w:p>
        </w:tc>
      </w:tr>
      <w:tr w:rsidR="006D376F" w:rsidRPr="003E5065" w:rsidTr="006944F2">
        <w:trPr>
          <w:jc w:val="center"/>
        </w:trPr>
        <w:tc>
          <w:tcPr>
            <w:cnfStyle w:val="001000000000" w:firstRow="0" w:lastRow="0" w:firstColumn="1" w:lastColumn="0" w:oddVBand="0" w:evenVBand="0" w:oddHBand="0" w:evenHBand="0" w:firstRowFirstColumn="0" w:firstRowLastColumn="0" w:lastRowFirstColumn="0" w:lastRowLastColumn="0"/>
            <w:tcW w:w="1242" w:type="dxa"/>
          </w:tcPr>
          <w:p w:rsidR="006D376F" w:rsidRPr="003E5065" w:rsidRDefault="006B77A9" w:rsidP="00BB6590">
            <w:pPr>
              <w:spacing w:before="120" w:after="120"/>
              <w:jc w:val="both"/>
              <w:rPr>
                <w:rFonts w:ascii="Times New Roman" w:hAnsi="Times New Roman" w:cs="Times New Roman"/>
                <w:b w:val="0"/>
                <w:sz w:val="24"/>
                <w:szCs w:val="24"/>
              </w:rPr>
            </w:pPr>
            <w:r w:rsidRPr="003E5065">
              <w:rPr>
                <w:rFonts w:ascii="Times New Roman" w:hAnsi="Times New Roman" w:cs="Times New Roman"/>
                <w:b w:val="0"/>
                <w:sz w:val="24"/>
                <w:szCs w:val="24"/>
              </w:rPr>
              <w:t>RF</w:t>
            </w:r>
            <w:r w:rsidR="00D37374" w:rsidRPr="003E5065">
              <w:rPr>
                <w:rFonts w:ascii="Times New Roman" w:hAnsi="Times New Roman" w:cs="Times New Roman"/>
                <w:b w:val="0"/>
                <w:sz w:val="24"/>
                <w:szCs w:val="24"/>
              </w:rPr>
              <w:t>0</w:t>
            </w:r>
            <w:r w:rsidRPr="003E5065">
              <w:rPr>
                <w:rFonts w:ascii="Times New Roman" w:hAnsi="Times New Roman" w:cs="Times New Roman"/>
                <w:b w:val="0"/>
                <w:sz w:val="24"/>
                <w:szCs w:val="24"/>
              </w:rPr>
              <w:t>5</w:t>
            </w:r>
          </w:p>
        </w:tc>
        <w:tc>
          <w:tcPr>
            <w:tcW w:w="7402" w:type="dxa"/>
          </w:tcPr>
          <w:p w:rsidR="006D376F" w:rsidRPr="003E5065" w:rsidRDefault="00940A13" w:rsidP="00BB6590">
            <w:pPr>
              <w:spacing w:before="120" w:after="12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E5065">
              <w:rPr>
                <w:rFonts w:ascii="Times New Roman" w:hAnsi="Times New Roman" w:cs="Times New Roman"/>
                <w:sz w:val="24"/>
                <w:szCs w:val="24"/>
              </w:rPr>
              <w:t xml:space="preserve">O sistema deve permitir </w:t>
            </w:r>
            <w:r w:rsidR="006D376F" w:rsidRPr="003E5065">
              <w:rPr>
                <w:rFonts w:ascii="Times New Roman" w:hAnsi="Times New Roman" w:cs="Times New Roman"/>
                <w:sz w:val="24"/>
                <w:szCs w:val="24"/>
              </w:rPr>
              <w:t>Visualizar Encomenda</w:t>
            </w:r>
          </w:p>
        </w:tc>
      </w:tr>
      <w:tr w:rsidR="006D376F" w:rsidRPr="003E5065" w:rsidTr="006944F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42" w:type="dxa"/>
          </w:tcPr>
          <w:p w:rsidR="006D376F" w:rsidRPr="003E5065" w:rsidRDefault="006B77A9" w:rsidP="00BB6590">
            <w:pPr>
              <w:spacing w:before="120" w:after="120"/>
              <w:jc w:val="both"/>
              <w:rPr>
                <w:rFonts w:ascii="Times New Roman" w:hAnsi="Times New Roman" w:cs="Times New Roman"/>
                <w:b w:val="0"/>
                <w:sz w:val="24"/>
                <w:szCs w:val="24"/>
              </w:rPr>
            </w:pPr>
            <w:r w:rsidRPr="003E5065">
              <w:rPr>
                <w:rFonts w:ascii="Times New Roman" w:hAnsi="Times New Roman" w:cs="Times New Roman"/>
                <w:b w:val="0"/>
                <w:sz w:val="24"/>
                <w:szCs w:val="24"/>
              </w:rPr>
              <w:t>RF</w:t>
            </w:r>
            <w:r w:rsidR="00D37374" w:rsidRPr="003E5065">
              <w:rPr>
                <w:rFonts w:ascii="Times New Roman" w:hAnsi="Times New Roman" w:cs="Times New Roman"/>
                <w:b w:val="0"/>
                <w:sz w:val="24"/>
                <w:szCs w:val="24"/>
              </w:rPr>
              <w:t>0</w:t>
            </w:r>
            <w:r w:rsidRPr="003E5065">
              <w:rPr>
                <w:rFonts w:ascii="Times New Roman" w:hAnsi="Times New Roman" w:cs="Times New Roman"/>
                <w:b w:val="0"/>
                <w:sz w:val="24"/>
                <w:szCs w:val="24"/>
              </w:rPr>
              <w:t>6</w:t>
            </w:r>
          </w:p>
        </w:tc>
        <w:tc>
          <w:tcPr>
            <w:tcW w:w="7402" w:type="dxa"/>
          </w:tcPr>
          <w:p w:rsidR="006D376F" w:rsidRPr="003E5065" w:rsidRDefault="00940A13" w:rsidP="00BB6590">
            <w:pPr>
              <w:spacing w:before="120" w:after="12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E5065">
              <w:rPr>
                <w:rFonts w:ascii="Times New Roman" w:hAnsi="Times New Roman" w:cs="Times New Roman"/>
                <w:sz w:val="24"/>
                <w:szCs w:val="24"/>
              </w:rPr>
              <w:t xml:space="preserve">O sistema deve permitir </w:t>
            </w:r>
            <w:r w:rsidR="001C0CFB" w:rsidRPr="003E5065">
              <w:rPr>
                <w:rFonts w:ascii="Times New Roman" w:hAnsi="Times New Roman" w:cs="Times New Roman"/>
                <w:sz w:val="24"/>
                <w:szCs w:val="24"/>
              </w:rPr>
              <w:t xml:space="preserve">o </w:t>
            </w:r>
            <w:r w:rsidR="00EA1C96" w:rsidRPr="003E5065">
              <w:rPr>
                <w:rFonts w:ascii="Times New Roman" w:hAnsi="Times New Roman" w:cs="Times New Roman"/>
                <w:sz w:val="24"/>
                <w:szCs w:val="24"/>
              </w:rPr>
              <w:t xml:space="preserve">atendimento das encomendas de forma que o cliente possa verificar se já </w:t>
            </w:r>
            <w:r w:rsidR="001C0CFB" w:rsidRPr="003E5065">
              <w:rPr>
                <w:rFonts w:ascii="Times New Roman" w:hAnsi="Times New Roman" w:cs="Times New Roman"/>
                <w:sz w:val="24"/>
                <w:szCs w:val="24"/>
              </w:rPr>
              <w:t>foi atendido seu pedido ou não</w:t>
            </w:r>
          </w:p>
        </w:tc>
      </w:tr>
      <w:tr w:rsidR="006D376F" w:rsidRPr="003E5065" w:rsidTr="006944F2">
        <w:trPr>
          <w:jc w:val="center"/>
        </w:trPr>
        <w:tc>
          <w:tcPr>
            <w:cnfStyle w:val="001000000000" w:firstRow="0" w:lastRow="0" w:firstColumn="1" w:lastColumn="0" w:oddVBand="0" w:evenVBand="0" w:oddHBand="0" w:evenHBand="0" w:firstRowFirstColumn="0" w:firstRowLastColumn="0" w:lastRowFirstColumn="0" w:lastRowLastColumn="0"/>
            <w:tcW w:w="1242" w:type="dxa"/>
          </w:tcPr>
          <w:p w:rsidR="006D376F" w:rsidRPr="003E5065" w:rsidRDefault="006B77A9" w:rsidP="00BB6590">
            <w:pPr>
              <w:spacing w:before="120" w:after="120"/>
              <w:jc w:val="both"/>
              <w:rPr>
                <w:rFonts w:ascii="Times New Roman" w:hAnsi="Times New Roman" w:cs="Times New Roman"/>
                <w:b w:val="0"/>
                <w:sz w:val="24"/>
                <w:szCs w:val="24"/>
              </w:rPr>
            </w:pPr>
            <w:r w:rsidRPr="003E5065">
              <w:rPr>
                <w:rFonts w:ascii="Times New Roman" w:hAnsi="Times New Roman" w:cs="Times New Roman"/>
                <w:b w:val="0"/>
                <w:sz w:val="24"/>
                <w:szCs w:val="24"/>
              </w:rPr>
              <w:t>RF</w:t>
            </w:r>
            <w:r w:rsidR="00D37374" w:rsidRPr="003E5065">
              <w:rPr>
                <w:rFonts w:ascii="Times New Roman" w:hAnsi="Times New Roman" w:cs="Times New Roman"/>
                <w:b w:val="0"/>
                <w:sz w:val="24"/>
                <w:szCs w:val="24"/>
              </w:rPr>
              <w:t>0</w:t>
            </w:r>
            <w:r w:rsidRPr="003E5065">
              <w:rPr>
                <w:rFonts w:ascii="Times New Roman" w:hAnsi="Times New Roman" w:cs="Times New Roman"/>
                <w:b w:val="0"/>
                <w:sz w:val="24"/>
                <w:szCs w:val="24"/>
              </w:rPr>
              <w:t>7</w:t>
            </w:r>
          </w:p>
        </w:tc>
        <w:tc>
          <w:tcPr>
            <w:tcW w:w="7402" w:type="dxa"/>
          </w:tcPr>
          <w:p w:rsidR="006D376F" w:rsidRPr="003E5065" w:rsidRDefault="00CF73A6" w:rsidP="00BB6590">
            <w:pPr>
              <w:spacing w:before="120" w:after="12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E5065">
              <w:rPr>
                <w:rFonts w:ascii="Times New Roman" w:hAnsi="Times New Roman" w:cs="Times New Roman"/>
                <w:sz w:val="24"/>
                <w:szCs w:val="24"/>
              </w:rPr>
              <w:t xml:space="preserve">O sistema deve permitir </w:t>
            </w:r>
            <w:r w:rsidR="00FF067F" w:rsidRPr="003E5065">
              <w:rPr>
                <w:rFonts w:ascii="Times New Roman" w:hAnsi="Times New Roman" w:cs="Times New Roman"/>
                <w:sz w:val="24"/>
                <w:szCs w:val="24"/>
              </w:rPr>
              <w:t xml:space="preserve">realizar e editar </w:t>
            </w:r>
            <w:r w:rsidR="006D376F" w:rsidRPr="003E5065">
              <w:rPr>
                <w:rFonts w:ascii="Times New Roman" w:hAnsi="Times New Roman" w:cs="Times New Roman"/>
                <w:sz w:val="24"/>
                <w:szCs w:val="24"/>
              </w:rPr>
              <w:t>Venda</w:t>
            </w:r>
            <w:r w:rsidR="00FF067F" w:rsidRPr="003E5065">
              <w:rPr>
                <w:rFonts w:ascii="Times New Roman" w:hAnsi="Times New Roman" w:cs="Times New Roman"/>
                <w:sz w:val="24"/>
                <w:szCs w:val="24"/>
              </w:rPr>
              <w:t>s</w:t>
            </w:r>
          </w:p>
        </w:tc>
      </w:tr>
      <w:tr w:rsidR="006D376F" w:rsidRPr="003E5065" w:rsidTr="006944F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42" w:type="dxa"/>
          </w:tcPr>
          <w:p w:rsidR="006D376F" w:rsidRPr="003E5065" w:rsidRDefault="006B77A9" w:rsidP="00BB6590">
            <w:pPr>
              <w:spacing w:before="120" w:after="120"/>
              <w:jc w:val="both"/>
              <w:rPr>
                <w:rFonts w:ascii="Times New Roman" w:hAnsi="Times New Roman" w:cs="Times New Roman"/>
                <w:b w:val="0"/>
                <w:sz w:val="24"/>
                <w:szCs w:val="24"/>
              </w:rPr>
            </w:pPr>
            <w:r w:rsidRPr="003E5065">
              <w:rPr>
                <w:rFonts w:ascii="Times New Roman" w:hAnsi="Times New Roman" w:cs="Times New Roman"/>
                <w:b w:val="0"/>
                <w:sz w:val="24"/>
                <w:szCs w:val="24"/>
              </w:rPr>
              <w:t>RF</w:t>
            </w:r>
            <w:r w:rsidR="00D37374" w:rsidRPr="003E5065">
              <w:rPr>
                <w:rFonts w:ascii="Times New Roman" w:hAnsi="Times New Roman" w:cs="Times New Roman"/>
                <w:b w:val="0"/>
                <w:sz w:val="24"/>
                <w:szCs w:val="24"/>
              </w:rPr>
              <w:t>0</w:t>
            </w:r>
            <w:r w:rsidRPr="003E5065">
              <w:rPr>
                <w:rFonts w:ascii="Times New Roman" w:hAnsi="Times New Roman" w:cs="Times New Roman"/>
                <w:b w:val="0"/>
                <w:sz w:val="24"/>
                <w:szCs w:val="24"/>
              </w:rPr>
              <w:t>8</w:t>
            </w:r>
          </w:p>
        </w:tc>
        <w:tc>
          <w:tcPr>
            <w:tcW w:w="7402" w:type="dxa"/>
          </w:tcPr>
          <w:p w:rsidR="006D376F" w:rsidRPr="003E5065" w:rsidRDefault="00FF067F" w:rsidP="00BB6590">
            <w:pPr>
              <w:spacing w:before="120" w:after="12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E5065">
              <w:rPr>
                <w:rFonts w:ascii="Times New Roman" w:hAnsi="Times New Roman" w:cs="Times New Roman"/>
                <w:sz w:val="24"/>
                <w:szCs w:val="24"/>
              </w:rPr>
              <w:t>O sistema deve permitir a Realização de pagamentos</w:t>
            </w:r>
          </w:p>
        </w:tc>
      </w:tr>
      <w:tr w:rsidR="00CF73A6" w:rsidRPr="003E5065" w:rsidTr="006944F2">
        <w:trPr>
          <w:jc w:val="center"/>
        </w:trPr>
        <w:tc>
          <w:tcPr>
            <w:cnfStyle w:val="001000000000" w:firstRow="0" w:lastRow="0" w:firstColumn="1" w:lastColumn="0" w:oddVBand="0" w:evenVBand="0" w:oddHBand="0" w:evenHBand="0" w:firstRowFirstColumn="0" w:firstRowLastColumn="0" w:lastRowFirstColumn="0" w:lastRowLastColumn="0"/>
            <w:tcW w:w="1242" w:type="dxa"/>
          </w:tcPr>
          <w:p w:rsidR="00CF73A6" w:rsidRPr="003E5065" w:rsidRDefault="00CF73A6" w:rsidP="00BB6590">
            <w:pPr>
              <w:spacing w:before="120" w:after="120"/>
              <w:jc w:val="both"/>
              <w:rPr>
                <w:rFonts w:ascii="Times New Roman" w:hAnsi="Times New Roman" w:cs="Times New Roman"/>
                <w:b w:val="0"/>
                <w:sz w:val="24"/>
                <w:szCs w:val="24"/>
              </w:rPr>
            </w:pPr>
            <w:r w:rsidRPr="003E5065">
              <w:rPr>
                <w:rFonts w:ascii="Times New Roman" w:hAnsi="Times New Roman" w:cs="Times New Roman"/>
                <w:b w:val="0"/>
                <w:sz w:val="24"/>
                <w:szCs w:val="24"/>
              </w:rPr>
              <w:t>RF</w:t>
            </w:r>
            <w:r w:rsidR="006B77A9" w:rsidRPr="003E5065">
              <w:rPr>
                <w:rFonts w:ascii="Times New Roman" w:hAnsi="Times New Roman" w:cs="Times New Roman"/>
                <w:b w:val="0"/>
                <w:sz w:val="24"/>
                <w:szCs w:val="24"/>
              </w:rPr>
              <w:t xml:space="preserve"> </w:t>
            </w:r>
            <w:r w:rsidR="00D37374" w:rsidRPr="003E5065">
              <w:rPr>
                <w:rFonts w:ascii="Times New Roman" w:hAnsi="Times New Roman" w:cs="Times New Roman"/>
                <w:b w:val="0"/>
                <w:sz w:val="24"/>
                <w:szCs w:val="24"/>
              </w:rPr>
              <w:t>0</w:t>
            </w:r>
            <w:r w:rsidR="006B77A9" w:rsidRPr="003E5065">
              <w:rPr>
                <w:rFonts w:ascii="Times New Roman" w:hAnsi="Times New Roman" w:cs="Times New Roman"/>
                <w:b w:val="0"/>
                <w:sz w:val="24"/>
                <w:szCs w:val="24"/>
              </w:rPr>
              <w:t>9</w:t>
            </w:r>
          </w:p>
        </w:tc>
        <w:tc>
          <w:tcPr>
            <w:tcW w:w="7402" w:type="dxa"/>
          </w:tcPr>
          <w:p w:rsidR="00CF73A6" w:rsidRPr="003E5065" w:rsidRDefault="00FF067F" w:rsidP="00BB6590">
            <w:pPr>
              <w:spacing w:before="120" w:after="12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E5065">
              <w:rPr>
                <w:rFonts w:ascii="Times New Roman" w:hAnsi="Times New Roman" w:cs="Times New Roman"/>
                <w:sz w:val="24"/>
                <w:szCs w:val="24"/>
              </w:rPr>
              <w:t>O sistema deve permitir fazer a Impressão de Factura de Venda</w:t>
            </w:r>
          </w:p>
        </w:tc>
      </w:tr>
      <w:tr w:rsidR="006D376F" w:rsidRPr="003E5065" w:rsidTr="006944F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42" w:type="dxa"/>
          </w:tcPr>
          <w:p w:rsidR="006D376F" w:rsidRPr="003E5065" w:rsidRDefault="006B77A9" w:rsidP="00BB6590">
            <w:pPr>
              <w:spacing w:before="120" w:after="120"/>
              <w:jc w:val="both"/>
              <w:rPr>
                <w:rFonts w:ascii="Times New Roman" w:hAnsi="Times New Roman" w:cs="Times New Roman"/>
                <w:b w:val="0"/>
                <w:sz w:val="24"/>
                <w:szCs w:val="24"/>
              </w:rPr>
            </w:pPr>
            <w:r w:rsidRPr="003E5065">
              <w:rPr>
                <w:rFonts w:ascii="Times New Roman" w:hAnsi="Times New Roman" w:cs="Times New Roman"/>
                <w:b w:val="0"/>
                <w:sz w:val="24"/>
                <w:szCs w:val="24"/>
              </w:rPr>
              <w:t>RF</w:t>
            </w:r>
            <w:r w:rsidR="00D37374" w:rsidRPr="003E5065">
              <w:rPr>
                <w:rFonts w:ascii="Times New Roman" w:hAnsi="Times New Roman" w:cs="Times New Roman"/>
                <w:b w:val="0"/>
                <w:sz w:val="24"/>
                <w:szCs w:val="24"/>
              </w:rPr>
              <w:t>0</w:t>
            </w:r>
            <w:r w:rsidRPr="003E5065">
              <w:rPr>
                <w:rFonts w:ascii="Times New Roman" w:hAnsi="Times New Roman" w:cs="Times New Roman"/>
                <w:b w:val="0"/>
                <w:sz w:val="24"/>
                <w:szCs w:val="24"/>
              </w:rPr>
              <w:t>10</w:t>
            </w:r>
          </w:p>
        </w:tc>
        <w:tc>
          <w:tcPr>
            <w:tcW w:w="7402" w:type="dxa"/>
          </w:tcPr>
          <w:p w:rsidR="006D376F" w:rsidRPr="003E5065" w:rsidRDefault="00CF73A6" w:rsidP="00BB6590">
            <w:pPr>
              <w:spacing w:before="120" w:after="12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E5065">
              <w:rPr>
                <w:rFonts w:ascii="Times New Roman" w:hAnsi="Times New Roman" w:cs="Times New Roman"/>
                <w:sz w:val="24"/>
                <w:szCs w:val="24"/>
              </w:rPr>
              <w:t xml:space="preserve">O sistema deve </w:t>
            </w:r>
            <w:r w:rsidR="00940A13" w:rsidRPr="003E5065">
              <w:rPr>
                <w:rFonts w:ascii="Times New Roman" w:hAnsi="Times New Roman" w:cs="Times New Roman"/>
                <w:sz w:val="24"/>
                <w:szCs w:val="24"/>
              </w:rPr>
              <w:t xml:space="preserve">permitir o Cadastro de </w:t>
            </w:r>
            <w:r w:rsidR="00304657" w:rsidRPr="003E5065">
              <w:rPr>
                <w:rFonts w:ascii="Times New Roman" w:hAnsi="Times New Roman" w:cs="Times New Roman"/>
                <w:sz w:val="24"/>
                <w:szCs w:val="24"/>
              </w:rPr>
              <w:t>Usuário</w:t>
            </w:r>
            <w:r w:rsidR="00814708" w:rsidRPr="003E5065">
              <w:rPr>
                <w:rFonts w:ascii="Times New Roman" w:hAnsi="Times New Roman" w:cs="Times New Roman"/>
                <w:sz w:val="24"/>
                <w:szCs w:val="24"/>
              </w:rPr>
              <w:t xml:space="preserve"> </w:t>
            </w:r>
          </w:p>
        </w:tc>
      </w:tr>
      <w:tr w:rsidR="006D376F" w:rsidRPr="003E5065" w:rsidTr="006944F2">
        <w:trPr>
          <w:jc w:val="center"/>
        </w:trPr>
        <w:tc>
          <w:tcPr>
            <w:cnfStyle w:val="001000000000" w:firstRow="0" w:lastRow="0" w:firstColumn="1" w:lastColumn="0" w:oddVBand="0" w:evenVBand="0" w:oddHBand="0" w:evenHBand="0" w:firstRowFirstColumn="0" w:firstRowLastColumn="0" w:lastRowFirstColumn="0" w:lastRowLastColumn="0"/>
            <w:tcW w:w="1242" w:type="dxa"/>
          </w:tcPr>
          <w:p w:rsidR="006D376F" w:rsidRPr="003E5065" w:rsidRDefault="006B77A9" w:rsidP="00BB6590">
            <w:pPr>
              <w:spacing w:before="120" w:after="120"/>
              <w:jc w:val="both"/>
              <w:rPr>
                <w:rFonts w:ascii="Times New Roman" w:hAnsi="Times New Roman" w:cs="Times New Roman"/>
                <w:b w:val="0"/>
                <w:sz w:val="24"/>
                <w:szCs w:val="24"/>
              </w:rPr>
            </w:pPr>
            <w:r w:rsidRPr="003E5065">
              <w:rPr>
                <w:rFonts w:ascii="Times New Roman" w:hAnsi="Times New Roman" w:cs="Times New Roman"/>
                <w:b w:val="0"/>
                <w:sz w:val="24"/>
                <w:szCs w:val="24"/>
              </w:rPr>
              <w:t>RF</w:t>
            </w:r>
            <w:r w:rsidR="00D37374" w:rsidRPr="003E5065">
              <w:rPr>
                <w:rFonts w:ascii="Times New Roman" w:hAnsi="Times New Roman" w:cs="Times New Roman"/>
                <w:b w:val="0"/>
                <w:sz w:val="24"/>
                <w:szCs w:val="24"/>
              </w:rPr>
              <w:t>0</w:t>
            </w:r>
            <w:r w:rsidRPr="003E5065">
              <w:rPr>
                <w:rFonts w:ascii="Times New Roman" w:hAnsi="Times New Roman" w:cs="Times New Roman"/>
                <w:b w:val="0"/>
                <w:sz w:val="24"/>
                <w:szCs w:val="24"/>
              </w:rPr>
              <w:t>11</w:t>
            </w:r>
          </w:p>
        </w:tc>
        <w:tc>
          <w:tcPr>
            <w:tcW w:w="7402" w:type="dxa"/>
          </w:tcPr>
          <w:p w:rsidR="006D376F" w:rsidRPr="003E5065" w:rsidRDefault="00692D88" w:rsidP="00BB6590">
            <w:pPr>
              <w:spacing w:before="120" w:after="12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E5065">
              <w:rPr>
                <w:rFonts w:ascii="Times New Roman" w:hAnsi="Times New Roman" w:cs="Times New Roman"/>
                <w:sz w:val="24"/>
                <w:szCs w:val="24"/>
              </w:rPr>
              <w:t xml:space="preserve">O sistema deve permitir Gerar </w:t>
            </w:r>
            <w:r w:rsidR="00304657" w:rsidRPr="003E5065">
              <w:rPr>
                <w:rFonts w:ascii="Times New Roman" w:hAnsi="Times New Roman" w:cs="Times New Roman"/>
                <w:sz w:val="24"/>
                <w:szCs w:val="24"/>
              </w:rPr>
              <w:t>Relatório</w:t>
            </w:r>
            <w:r w:rsidRPr="003E5065">
              <w:rPr>
                <w:rFonts w:ascii="Times New Roman" w:hAnsi="Times New Roman" w:cs="Times New Roman"/>
                <w:sz w:val="24"/>
                <w:szCs w:val="24"/>
              </w:rPr>
              <w:t xml:space="preserve"> de entradas de produtos</w:t>
            </w:r>
          </w:p>
        </w:tc>
      </w:tr>
      <w:tr w:rsidR="006D376F" w:rsidRPr="003E5065" w:rsidTr="006944F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42" w:type="dxa"/>
          </w:tcPr>
          <w:p w:rsidR="006D376F" w:rsidRPr="003E5065" w:rsidRDefault="006B77A9" w:rsidP="00BB6590">
            <w:pPr>
              <w:spacing w:before="120" w:after="120"/>
              <w:jc w:val="both"/>
              <w:rPr>
                <w:rFonts w:ascii="Times New Roman" w:hAnsi="Times New Roman" w:cs="Times New Roman"/>
                <w:b w:val="0"/>
                <w:sz w:val="24"/>
                <w:szCs w:val="24"/>
              </w:rPr>
            </w:pPr>
            <w:r w:rsidRPr="003E5065">
              <w:rPr>
                <w:rFonts w:ascii="Times New Roman" w:hAnsi="Times New Roman" w:cs="Times New Roman"/>
                <w:b w:val="0"/>
                <w:sz w:val="24"/>
                <w:szCs w:val="24"/>
              </w:rPr>
              <w:t>RF</w:t>
            </w:r>
            <w:r w:rsidR="00D37374" w:rsidRPr="003E5065">
              <w:rPr>
                <w:rFonts w:ascii="Times New Roman" w:hAnsi="Times New Roman" w:cs="Times New Roman"/>
                <w:b w:val="0"/>
                <w:sz w:val="24"/>
                <w:szCs w:val="24"/>
              </w:rPr>
              <w:t>0</w:t>
            </w:r>
            <w:r w:rsidRPr="003E5065">
              <w:rPr>
                <w:rFonts w:ascii="Times New Roman" w:hAnsi="Times New Roman" w:cs="Times New Roman"/>
                <w:b w:val="0"/>
                <w:sz w:val="24"/>
                <w:szCs w:val="24"/>
              </w:rPr>
              <w:t>12</w:t>
            </w:r>
          </w:p>
        </w:tc>
        <w:tc>
          <w:tcPr>
            <w:tcW w:w="7402" w:type="dxa"/>
          </w:tcPr>
          <w:p w:rsidR="006D376F" w:rsidRPr="003E5065" w:rsidRDefault="00692D88" w:rsidP="00BB6590">
            <w:pPr>
              <w:spacing w:before="120" w:after="12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E5065">
              <w:rPr>
                <w:rFonts w:ascii="Times New Roman" w:hAnsi="Times New Roman" w:cs="Times New Roman"/>
                <w:sz w:val="24"/>
                <w:szCs w:val="24"/>
              </w:rPr>
              <w:t>O sistema deve fornecer diferentes formas de pagamento</w:t>
            </w:r>
          </w:p>
        </w:tc>
      </w:tr>
      <w:tr w:rsidR="006D376F" w:rsidRPr="003E5065" w:rsidTr="006944F2">
        <w:trPr>
          <w:jc w:val="center"/>
        </w:trPr>
        <w:tc>
          <w:tcPr>
            <w:cnfStyle w:val="001000000000" w:firstRow="0" w:lastRow="0" w:firstColumn="1" w:lastColumn="0" w:oddVBand="0" w:evenVBand="0" w:oddHBand="0" w:evenHBand="0" w:firstRowFirstColumn="0" w:firstRowLastColumn="0" w:lastRowFirstColumn="0" w:lastRowLastColumn="0"/>
            <w:tcW w:w="1242" w:type="dxa"/>
          </w:tcPr>
          <w:p w:rsidR="006D376F" w:rsidRPr="003E5065" w:rsidRDefault="006B77A9" w:rsidP="00BB6590">
            <w:pPr>
              <w:spacing w:before="120" w:after="120"/>
              <w:jc w:val="both"/>
              <w:rPr>
                <w:rFonts w:ascii="Times New Roman" w:hAnsi="Times New Roman" w:cs="Times New Roman"/>
                <w:b w:val="0"/>
                <w:sz w:val="24"/>
                <w:szCs w:val="24"/>
              </w:rPr>
            </w:pPr>
            <w:r w:rsidRPr="003E5065">
              <w:rPr>
                <w:rFonts w:ascii="Times New Roman" w:hAnsi="Times New Roman" w:cs="Times New Roman"/>
                <w:b w:val="0"/>
                <w:sz w:val="24"/>
                <w:szCs w:val="24"/>
              </w:rPr>
              <w:t>RF</w:t>
            </w:r>
            <w:r w:rsidR="00D37374" w:rsidRPr="003E5065">
              <w:rPr>
                <w:rFonts w:ascii="Times New Roman" w:hAnsi="Times New Roman" w:cs="Times New Roman"/>
                <w:b w:val="0"/>
                <w:sz w:val="24"/>
                <w:szCs w:val="24"/>
              </w:rPr>
              <w:t>0</w:t>
            </w:r>
            <w:r w:rsidRPr="003E5065">
              <w:rPr>
                <w:rFonts w:ascii="Times New Roman" w:hAnsi="Times New Roman" w:cs="Times New Roman"/>
                <w:b w:val="0"/>
                <w:sz w:val="24"/>
                <w:szCs w:val="24"/>
              </w:rPr>
              <w:t>13</w:t>
            </w:r>
          </w:p>
        </w:tc>
        <w:tc>
          <w:tcPr>
            <w:tcW w:w="7402" w:type="dxa"/>
          </w:tcPr>
          <w:p w:rsidR="006D376F" w:rsidRPr="003E5065" w:rsidRDefault="00692D88" w:rsidP="00BB6590">
            <w:pPr>
              <w:spacing w:before="120" w:after="12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E5065">
              <w:rPr>
                <w:rFonts w:ascii="Times New Roman" w:hAnsi="Times New Roman" w:cs="Times New Roman"/>
                <w:sz w:val="24"/>
                <w:szCs w:val="24"/>
              </w:rPr>
              <w:t>O sistema deve permitir a realização de buscas de um elemento específico</w:t>
            </w:r>
          </w:p>
        </w:tc>
      </w:tr>
      <w:tr w:rsidR="006D376F" w:rsidRPr="003E5065" w:rsidTr="006944F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42" w:type="dxa"/>
          </w:tcPr>
          <w:p w:rsidR="006D376F" w:rsidRPr="003E5065" w:rsidRDefault="006B77A9" w:rsidP="00BB6590">
            <w:pPr>
              <w:spacing w:before="120" w:after="120"/>
              <w:jc w:val="both"/>
              <w:rPr>
                <w:rFonts w:ascii="Times New Roman" w:hAnsi="Times New Roman" w:cs="Times New Roman"/>
                <w:b w:val="0"/>
                <w:sz w:val="24"/>
                <w:szCs w:val="24"/>
              </w:rPr>
            </w:pPr>
            <w:r w:rsidRPr="003E5065">
              <w:rPr>
                <w:rFonts w:ascii="Times New Roman" w:hAnsi="Times New Roman" w:cs="Times New Roman"/>
                <w:b w:val="0"/>
                <w:sz w:val="24"/>
                <w:szCs w:val="24"/>
              </w:rPr>
              <w:t>RF</w:t>
            </w:r>
            <w:r w:rsidR="00D37374" w:rsidRPr="003E5065">
              <w:rPr>
                <w:rFonts w:ascii="Times New Roman" w:hAnsi="Times New Roman" w:cs="Times New Roman"/>
                <w:b w:val="0"/>
                <w:sz w:val="24"/>
                <w:szCs w:val="24"/>
              </w:rPr>
              <w:t>0</w:t>
            </w:r>
            <w:r w:rsidRPr="003E5065">
              <w:rPr>
                <w:rFonts w:ascii="Times New Roman" w:hAnsi="Times New Roman" w:cs="Times New Roman"/>
                <w:b w:val="0"/>
                <w:sz w:val="24"/>
                <w:szCs w:val="24"/>
              </w:rPr>
              <w:t>14</w:t>
            </w:r>
          </w:p>
        </w:tc>
        <w:tc>
          <w:tcPr>
            <w:tcW w:w="7402" w:type="dxa"/>
          </w:tcPr>
          <w:p w:rsidR="006D376F" w:rsidRPr="003E5065" w:rsidRDefault="006D376F" w:rsidP="00084861">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E5065">
              <w:rPr>
                <w:rFonts w:ascii="Times New Roman" w:hAnsi="Times New Roman" w:cs="Times New Roman"/>
                <w:sz w:val="24"/>
                <w:szCs w:val="24"/>
              </w:rPr>
              <w:t xml:space="preserve"> </w:t>
            </w:r>
            <w:r w:rsidR="00436DA2" w:rsidRPr="003E5065">
              <w:rPr>
                <w:rFonts w:ascii="Times New Roman" w:hAnsi="Times New Roman" w:cs="Times New Roman"/>
                <w:sz w:val="24"/>
                <w:szCs w:val="24"/>
              </w:rPr>
              <w:t xml:space="preserve">O </w:t>
            </w:r>
            <w:r w:rsidR="00304657" w:rsidRPr="003E5065">
              <w:rPr>
                <w:rFonts w:ascii="Times New Roman" w:hAnsi="Times New Roman" w:cs="Times New Roman"/>
                <w:sz w:val="24"/>
                <w:szCs w:val="24"/>
              </w:rPr>
              <w:t>sistema</w:t>
            </w:r>
            <w:r w:rsidR="00436DA2" w:rsidRPr="003E5065">
              <w:rPr>
                <w:rFonts w:ascii="Times New Roman" w:hAnsi="Times New Roman" w:cs="Times New Roman"/>
                <w:sz w:val="24"/>
                <w:szCs w:val="24"/>
              </w:rPr>
              <w:t xml:space="preserve"> deve </w:t>
            </w:r>
            <w:r w:rsidR="00E5040C" w:rsidRPr="003E5065">
              <w:rPr>
                <w:rFonts w:ascii="Times New Roman" w:hAnsi="Times New Roman" w:cs="Times New Roman"/>
                <w:sz w:val="24"/>
                <w:szCs w:val="24"/>
              </w:rPr>
              <w:t>permi</w:t>
            </w:r>
            <w:r w:rsidR="00E5040C">
              <w:rPr>
                <w:rFonts w:ascii="Times New Roman" w:hAnsi="Times New Roman" w:cs="Times New Roman"/>
                <w:sz w:val="24"/>
                <w:szCs w:val="24"/>
              </w:rPr>
              <w:t>ti</w:t>
            </w:r>
            <w:r w:rsidR="00E5040C" w:rsidRPr="003E5065">
              <w:rPr>
                <w:rFonts w:ascii="Times New Roman" w:hAnsi="Times New Roman" w:cs="Times New Roman"/>
                <w:sz w:val="24"/>
                <w:szCs w:val="24"/>
              </w:rPr>
              <w:t>r editar</w:t>
            </w:r>
            <w:r w:rsidR="00436DA2" w:rsidRPr="003E5065">
              <w:rPr>
                <w:rFonts w:ascii="Times New Roman" w:hAnsi="Times New Roman" w:cs="Times New Roman"/>
                <w:sz w:val="24"/>
                <w:szCs w:val="24"/>
              </w:rPr>
              <w:t xml:space="preserve"> </w:t>
            </w:r>
            <w:r w:rsidR="00304657" w:rsidRPr="003E5065">
              <w:rPr>
                <w:rFonts w:ascii="Times New Roman" w:hAnsi="Times New Roman" w:cs="Times New Roman"/>
                <w:sz w:val="24"/>
                <w:szCs w:val="24"/>
              </w:rPr>
              <w:t>usuário</w:t>
            </w:r>
          </w:p>
        </w:tc>
      </w:tr>
    </w:tbl>
    <w:p w:rsidR="00442403" w:rsidRPr="00084861" w:rsidRDefault="00084861" w:rsidP="00084861">
      <w:pPr>
        <w:pStyle w:val="Legenda"/>
        <w:jc w:val="center"/>
        <w:rPr>
          <w:rFonts w:ascii="Times New Roman" w:hAnsi="Times New Roman" w:cs="Times New Roman"/>
          <w:i w:val="0"/>
          <w:color w:val="000000" w:themeColor="text1"/>
          <w:sz w:val="20"/>
          <w:szCs w:val="20"/>
        </w:rPr>
      </w:pPr>
      <w:bookmarkStart w:id="78" w:name="_Toc520751439"/>
      <w:bookmarkStart w:id="79" w:name="_Toc526105366"/>
      <w:r w:rsidRPr="006944F2">
        <w:rPr>
          <w:rFonts w:ascii="Times New Roman" w:hAnsi="Times New Roman" w:cs="Times New Roman"/>
          <w:i w:val="0"/>
          <w:color w:val="auto"/>
          <w:sz w:val="20"/>
          <w:szCs w:val="20"/>
        </w:rPr>
        <w:t xml:space="preserve">Tabela 3. </w:t>
      </w:r>
      <w:r w:rsidRPr="006944F2">
        <w:rPr>
          <w:rFonts w:ascii="Times New Roman" w:hAnsi="Times New Roman" w:cs="Times New Roman"/>
          <w:i w:val="0"/>
          <w:color w:val="auto"/>
          <w:sz w:val="20"/>
          <w:szCs w:val="20"/>
        </w:rPr>
        <w:fldChar w:fldCharType="begin"/>
      </w:r>
      <w:r w:rsidRPr="006944F2">
        <w:rPr>
          <w:rFonts w:ascii="Times New Roman" w:hAnsi="Times New Roman" w:cs="Times New Roman"/>
          <w:i w:val="0"/>
          <w:color w:val="auto"/>
          <w:sz w:val="20"/>
          <w:szCs w:val="20"/>
        </w:rPr>
        <w:instrText xml:space="preserve"> SEQ Tabela_3. \* ARABIC </w:instrText>
      </w:r>
      <w:r w:rsidRPr="006944F2">
        <w:rPr>
          <w:rFonts w:ascii="Times New Roman" w:hAnsi="Times New Roman" w:cs="Times New Roman"/>
          <w:i w:val="0"/>
          <w:color w:val="auto"/>
          <w:sz w:val="20"/>
          <w:szCs w:val="20"/>
        </w:rPr>
        <w:fldChar w:fldCharType="separate"/>
      </w:r>
      <w:r w:rsidR="00494EDC" w:rsidRPr="006944F2">
        <w:rPr>
          <w:rFonts w:ascii="Times New Roman" w:hAnsi="Times New Roman" w:cs="Times New Roman"/>
          <w:i w:val="0"/>
          <w:noProof/>
          <w:color w:val="auto"/>
          <w:sz w:val="20"/>
          <w:szCs w:val="20"/>
        </w:rPr>
        <w:t>1</w:t>
      </w:r>
      <w:r w:rsidRPr="006944F2">
        <w:rPr>
          <w:rFonts w:ascii="Times New Roman" w:hAnsi="Times New Roman" w:cs="Times New Roman"/>
          <w:i w:val="0"/>
          <w:color w:val="auto"/>
          <w:sz w:val="20"/>
          <w:szCs w:val="20"/>
        </w:rPr>
        <w:fldChar w:fldCharType="end"/>
      </w:r>
      <w:r w:rsidR="00442403" w:rsidRPr="006944F2">
        <w:rPr>
          <w:rFonts w:ascii="Times New Roman" w:hAnsi="Times New Roman" w:cs="Times New Roman"/>
          <w:i w:val="0"/>
          <w:color w:val="auto"/>
          <w:sz w:val="20"/>
          <w:szCs w:val="20"/>
        </w:rPr>
        <w:t xml:space="preserve"> </w:t>
      </w:r>
      <w:r w:rsidRPr="00084861">
        <w:rPr>
          <w:rFonts w:ascii="Times New Roman" w:hAnsi="Times New Roman" w:cs="Times New Roman"/>
          <w:i w:val="0"/>
          <w:color w:val="000000" w:themeColor="text1"/>
          <w:sz w:val="20"/>
          <w:szCs w:val="20"/>
        </w:rPr>
        <w:t>Requisitos</w:t>
      </w:r>
      <w:r w:rsidR="00442403" w:rsidRPr="00084861">
        <w:rPr>
          <w:rFonts w:ascii="Times New Roman" w:hAnsi="Times New Roman" w:cs="Times New Roman"/>
          <w:i w:val="0"/>
          <w:color w:val="000000" w:themeColor="text1"/>
          <w:sz w:val="20"/>
          <w:szCs w:val="20"/>
        </w:rPr>
        <w:t xml:space="preserve"> funcionais do sistema</w:t>
      </w:r>
      <w:bookmarkEnd w:id="79"/>
    </w:p>
    <w:p w:rsidR="00442403" w:rsidRPr="00442403" w:rsidRDefault="00442403" w:rsidP="00442403">
      <w:pPr>
        <w:jc w:val="center"/>
      </w:pPr>
    </w:p>
    <w:bookmarkEnd w:id="78"/>
    <w:p w:rsidR="00E5040C" w:rsidRDefault="00E5040C" w:rsidP="00E5040C">
      <w:pPr>
        <w:pStyle w:val="Legenda"/>
        <w:jc w:val="center"/>
        <w:rPr>
          <w:rFonts w:ascii="Times New Roman" w:hAnsi="Times New Roman" w:cs="Times New Roman"/>
          <w:i w:val="0"/>
          <w:color w:val="auto"/>
          <w:sz w:val="20"/>
        </w:rPr>
      </w:pPr>
    </w:p>
    <w:p w:rsidR="00E5040C" w:rsidRPr="00E5040C" w:rsidRDefault="00E5040C" w:rsidP="00E5040C"/>
    <w:p w:rsidR="007416CE" w:rsidRPr="00E5040C" w:rsidRDefault="007416CE" w:rsidP="00066E28">
      <w:pPr>
        <w:pStyle w:val="Cabealho3"/>
        <w:numPr>
          <w:ilvl w:val="2"/>
          <w:numId w:val="15"/>
        </w:numPr>
        <w:rPr>
          <w:rFonts w:ascii="Times New Roman" w:hAnsi="Times New Roman" w:cs="Times New Roman"/>
          <w:sz w:val="24"/>
        </w:rPr>
      </w:pPr>
      <w:bookmarkStart w:id="80" w:name="_Toc505427225"/>
      <w:r w:rsidRPr="00E5040C">
        <w:rPr>
          <w:rFonts w:ascii="Times New Roman" w:hAnsi="Times New Roman" w:cs="Times New Roman"/>
          <w:sz w:val="24"/>
        </w:rPr>
        <w:lastRenderedPageBreak/>
        <w:t xml:space="preserve"> </w:t>
      </w:r>
      <w:bookmarkStart w:id="81" w:name="_Toc526105256"/>
      <w:r w:rsidRPr="00E5040C">
        <w:rPr>
          <w:rFonts w:ascii="Times New Roman" w:hAnsi="Times New Roman" w:cs="Times New Roman"/>
          <w:sz w:val="24"/>
        </w:rPr>
        <w:t>Requisitos não funcionais do sistema</w:t>
      </w:r>
      <w:bookmarkEnd w:id="80"/>
      <w:bookmarkEnd w:id="81"/>
      <w:r w:rsidRPr="00E5040C">
        <w:rPr>
          <w:rFonts w:ascii="Times New Roman" w:hAnsi="Times New Roman" w:cs="Times New Roman"/>
          <w:sz w:val="24"/>
        </w:rPr>
        <w:t xml:space="preserve"> </w:t>
      </w:r>
    </w:p>
    <w:p w:rsidR="006E2599" w:rsidRPr="003E5065" w:rsidRDefault="007416CE" w:rsidP="00D640AB">
      <w:pPr>
        <w:spacing w:before="120" w:after="120" w:line="360" w:lineRule="auto"/>
        <w:ind w:firstLine="708"/>
        <w:jc w:val="both"/>
        <w:rPr>
          <w:rFonts w:ascii="Times New Roman" w:hAnsi="Times New Roman" w:cs="Times New Roman"/>
          <w:sz w:val="24"/>
          <w:szCs w:val="24"/>
        </w:rPr>
      </w:pPr>
      <w:r w:rsidRPr="003E5065">
        <w:rPr>
          <w:rFonts w:ascii="Times New Roman" w:hAnsi="Times New Roman" w:cs="Times New Roman"/>
          <w:sz w:val="24"/>
          <w:szCs w:val="24"/>
        </w:rPr>
        <w:t>Expressam restrições sob as quais o sistema deve operar ou qualidades específicas que o software deve ter, conforme mostra a tabela a baixo, desta</w:t>
      </w:r>
      <w:r w:rsidR="006D376F" w:rsidRPr="003E5065">
        <w:rPr>
          <w:rFonts w:ascii="Times New Roman" w:hAnsi="Times New Roman" w:cs="Times New Roman"/>
          <w:sz w:val="24"/>
          <w:szCs w:val="24"/>
        </w:rPr>
        <w:t>ca</w:t>
      </w:r>
      <w:r w:rsidRPr="003E5065">
        <w:rPr>
          <w:rFonts w:ascii="Times New Roman" w:hAnsi="Times New Roman" w:cs="Times New Roman"/>
          <w:sz w:val="24"/>
          <w:szCs w:val="24"/>
        </w:rPr>
        <w:t xml:space="preserve">ndo os requisitos </w:t>
      </w:r>
      <w:r w:rsidR="006E2599" w:rsidRPr="003E5065">
        <w:rPr>
          <w:rFonts w:ascii="Times New Roman" w:hAnsi="Times New Roman" w:cs="Times New Roman"/>
          <w:sz w:val="24"/>
          <w:szCs w:val="24"/>
        </w:rPr>
        <w:t xml:space="preserve">não funcionais do nosso </w:t>
      </w:r>
      <w:r w:rsidR="001074D6" w:rsidRPr="003E5065">
        <w:rPr>
          <w:rFonts w:ascii="Times New Roman" w:hAnsi="Times New Roman" w:cs="Times New Roman"/>
          <w:sz w:val="24"/>
          <w:szCs w:val="24"/>
        </w:rPr>
        <w:t xml:space="preserve">sistema. </w:t>
      </w:r>
    </w:p>
    <w:tbl>
      <w:tblPr>
        <w:tblStyle w:val="GrelhaMdia1-Cor1"/>
        <w:tblW w:w="0" w:type="auto"/>
        <w:tblLook w:val="04A0" w:firstRow="1" w:lastRow="0" w:firstColumn="1" w:lastColumn="0" w:noHBand="0" w:noVBand="1"/>
      </w:tblPr>
      <w:tblGrid>
        <w:gridCol w:w="954"/>
        <w:gridCol w:w="1910"/>
        <w:gridCol w:w="6423"/>
      </w:tblGrid>
      <w:tr w:rsidR="006E7F54" w:rsidRPr="003E5065" w:rsidTr="002A40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4" w:type="dxa"/>
            <w:vAlign w:val="center"/>
          </w:tcPr>
          <w:p w:rsidR="006E7F54" w:rsidRPr="006E7F54" w:rsidRDefault="006E7F54" w:rsidP="00BB6590">
            <w:pPr>
              <w:spacing w:before="120" w:after="120"/>
              <w:jc w:val="center"/>
              <w:rPr>
                <w:rFonts w:ascii="Times New Roman" w:hAnsi="Times New Roman" w:cs="Times New Roman"/>
                <w:sz w:val="24"/>
                <w:szCs w:val="24"/>
              </w:rPr>
            </w:pPr>
            <w:r w:rsidRPr="006E7F54">
              <w:rPr>
                <w:rFonts w:ascii="Times New Roman" w:hAnsi="Times New Roman" w:cs="Times New Roman"/>
                <w:sz w:val="24"/>
                <w:szCs w:val="24"/>
              </w:rPr>
              <w:t>RNF01</w:t>
            </w:r>
          </w:p>
        </w:tc>
        <w:tc>
          <w:tcPr>
            <w:tcW w:w="1910" w:type="dxa"/>
            <w:vAlign w:val="center"/>
          </w:tcPr>
          <w:p w:rsidR="006E7F54" w:rsidRPr="006E7F54" w:rsidRDefault="006E7F54" w:rsidP="00BB6590">
            <w:pPr>
              <w:spacing w:before="120" w:after="12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6E7F54">
              <w:rPr>
                <w:rFonts w:ascii="Times New Roman" w:hAnsi="Times New Roman" w:cs="Times New Roman"/>
                <w:color w:val="000000" w:themeColor="text1"/>
                <w:sz w:val="24"/>
                <w:szCs w:val="24"/>
              </w:rPr>
              <w:t>Segurança</w:t>
            </w:r>
          </w:p>
        </w:tc>
        <w:tc>
          <w:tcPr>
            <w:tcW w:w="6423" w:type="dxa"/>
          </w:tcPr>
          <w:p w:rsidR="006E7F54" w:rsidRPr="006E7F54" w:rsidRDefault="006E7F54" w:rsidP="00BB6590">
            <w:pPr>
              <w:spacing w:before="120" w:after="120"/>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000000" w:themeColor="text1"/>
                <w:sz w:val="24"/>
                <w:szCs w:val="24"/>
              </w:rPr>
            </w:pPr>
            <w:r w:rsidRPr="006E7F54">
              <w:rPr>
                <w:rFonts w:ascii="Times New Roman" w:hAnsi="Times New Roman" w:cs="Times New Roman"/>
                <w:b w:val="0"/>
                <w:color w:val="000000" w:themeColor="text1"/>
                <w:sz w:val="24"/>
                <w:szCs w:val="24"/>
              </w:rPr>
              <w:t xml:space="preserve">- Deverá constar no sistema a funcionalidade de login que permitirá fazer a autenticação dos utilizadores e o controlo de acesso aos mesmos as diversas funcionalidades do sistema em função da categoria previamente definidas. </w:t>
            </w:r>
          </w:p>
          <w:p w:rsidR="006E7F54" w:rsidRPr="006E7F54" w:rsidRDefault="006E7F54" w:rsidP="00BB6590">
            <w:pPr>
              <w:spacing w:before="120" w:after="120"/>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000000" w:themeColor="text1"/>
                <w:sz w:val="24"/>
                <w:szCs w:val="24"/>
              </w:rPr>
            </w:pPr>
            <w:r w:rsidRPr="006E7F54">
              <w:rPr>
                <w:rFonts w:ascii="Times New Roman" w:hAnsi="Times New Roman" w:cs="Times New Roman"/>
                <w:b w:val="0"/>
                <w:color w:val="000000" w:themeColor="text1"/>
                <w:sz w:val="24"/>
                <w:szCs w:val="24"/>
              </w:rPr>
              <w:t>- O sistema deve validar o reingresso ao sistema de um usuário</w:t>
            </w:r>
          </w:p>
          <w:p w:rsidR="006E7F54" w:rsidRPr="006E7F54" w:rsidRDefault="006E7F54" w:rsidP="00BB6590">
            <w:pPr>
              <w:spacing w:before="120" w:after="120"/>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sidRPr="006E7F54">
              <w:rPr>
                <w:rFonts w:ascii="Times New Roman" w:hAnsi="Times New Roman" w:cs="Times New Roman"/>
                <w:b w:val="0"/>
                <w:color w:val="000000" w:themeColor="text1"/>
                <w:sz w:val="24"/>
                <w:szCs w:val="24"/>
              </w:rPr>
              <w:t xml:space="preserve">- O sistema deverá possuir </w:t>
            </w:r>
            <w:r w:rsidR="00A91A8E" w:rsidRPr="006E7F54">
              <w:rPr>
                <w:rFonts w:ascii="Times New Roman" w:hAnsi="Times New Roman" w:cs="Times New Roman"/>
                <w:b w:val="0"/>
                <w:color w:val="000000" w:themeColor="text1"/>
                <w:sz w:val="24"/>
                <w:szCs w:val="24"/>
              </w:rPr>
              <w:t>algoritmo</w:t>
            </w:r>
            <w:r w:rsidRPr="006E7F54">
              <w:rPr>
                <w:rFonts w:ascii="Times New Roman" w:hAnsi="Times New Roman" w:cs="Times New Roman"/>
                <w:b w:val="0"/>
                <w:color w:val="000000" w:themeColor="text1"/>
                <w:sz w:val="24"/>
                <w:szCs w:val="24"/>
              </w:rPr>
              <w:t xml:space="preserve"> de criptografia de senhas do tipo md5</w:t>
            </w:r>
          </w:p>
        </w:tc>
      </w:tr>
      <w:tr w:rsidR="006E7F54" w:rsidRPr="003E5065" w:rsidTr="002A40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4" w:type="dxa"/>
            <w:vAlign w:val="center"/>
          </w:tcPr>
          <w:p w:rsidR="006E7F54" w:rsidRPr="006E7F54" w:rsidRDefault="006E7F54" w:rsidP="00BB6590">
            <w:pPr>
              <w:spacing w:before="120" w:after="120"/>
              <w:jc w:val="center"/>
              <w:rPr>
                <w:rFonts w:ascii="Times New Roman" w:hAnsi="Times New Roman" w:cs="Times New Roman"/>
                <w:sz w:val="24"/>
                <w:szCs w:val="24"/>
              </w:rPr>
            </w:pPr>
            <w:r w:rsidRPr="006E7F54">
              <w:rPr>
                <w:rFonts w:ascii="Times New Roman" w:hAnsi="Times New Roman" w:cs="Times New Roman"/>
                <w:sz w:val="24"/>
                <w:szCs w:val="24"/>
              </w:rPr>
              <w:t>RNF03</w:t>
            </w:r>
          </w:p>
        </w:tc>
        <w:tc>
          <w:tcPr>
            <w:tcW w:w="1910" w:type="dxa"/>
            <w:vAlign w:val="center"/>
          </w:tcPr>
          <w:p w:rsidR="006E7F54" w:rsidRPr="006E7F54" w:rsidRDefault="006E7F54" w:rsidP="00BB6590">
            <w:pPr>
              <w:pStyle w:val="Corpodetexto1"/>
              <w:spacing w:before="120" w:after="12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000000" w:themeColor="text1"/>
                <w:sz w:val="24"/>
                <w:szCs w:val="24"/>
              </w:rPr>
            </w:pPr>
            <w:r w:rsidRPr="006E7F54">
              <w:rPr>
                <w:rFonts w:ascii="Times New Roman" w:hAnsi="Times New Roman" w:cs="Times New Roman"/>
                <w:b/>
                <w:color w:val="000000" w:themeColor="text1"/>
                <w:sz w:val="24"/>
                <w:szCs w:val="24"/>
              </w:rPr>
              <w:t>Desempenho:</w:t>
            </w:r>
          </w:p>
        </w:tc>
        <w:tc>
          <w:tcPr>
            <w:tcW w:w="6423" w:type="dxa"/>
          </w:tcPr>
          <w:p w:rsidR="006E7F54" w:rsidRPr="006E7F54" w:rsidRDefault="006E7F54" w:rsidP="00BB6590">
            <w:pPr>
              <w:pStyle w:val="Corpodetexto1"/>
              <w:spacing w:before="120" w:after="1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6E7F54">
              <w:rPr>
                <w:rFonts w:ascii="Times New Roman" w:hAnsi="Times New Roman" w:cs="Times New Roman"/>
                <w:color w:val="000000" w:themeColor="text1"/>
                <w:sz w:val="24"/>
                <w:szCs w:val="24"/>
              </w:rPr>
              <w:t xml:space="preserve">o sistema deverá ser capaz de ter um tempo de respostas alto para imprimir facturas e responder rapidamente as solicitações que lhe serão feitas. </w:t>
            </w:r>
          </w:p>
        </w:tc>
      </w:tr>
      <w:tr w:rsidR="006E7F54" w:rsidRPr="003E5065" w:rsidTr="002A4044">
        <w:tc>
          <w:tcPr>
            <w:cnfStyle w:val="001000000000" w:firstRow="0" w:lastRow="0" w:firstColumn="1" w:lastColumn="0" w:oddVBand="0" w:evenVBand="0" w:oddHBand="0" w:evenHBand="0" w:firstRowFirstColumn="0" w:firstRowLastColumn="0" w:lastRowFirstColumn="0" w:lastRowLastColumn="0"/>
            <w:tcW w:w="954" w:type="dxa"/>
            <w:vAlign w:val="center"/>
          </w:tcPr>
          <w:p w:rsidR="006E7F54" w:rsidRPr="006E7F54" w:rsidRDefault="006E7F54" w:rsidP="00BB6590">
            <w:pPr>
              <w:spacing w:before="120" w:after="120"/>
              <w:jc w:val="center"/>
              <w:rPr>
                <w:rFonts w:ascii="Times New Roman" w:hAnsi="Times New Roman" w:cs="Times New Roman"/>
                <w:sz w:val="24"/>
                <w:szCs w:val="24"/>
              </w:rPr>
            </w:pPr>
            <w:r w:rsidRPr="006E7F54">
              <w:rPr>
                <w:rFonts w:ascii="Times New Roman" w:hAnsi="Times New Roman" w:cs="Times New Roman"/>
                <w:sz w:val="24"/>
                <w:szCs w:val="24"/>
              </w:rPr>
              <w:t>RNF04</w:t>
            </w:r>
          </w:p>
        </w:tc>
        <w:tc>
          <w:tcPr>
            <w:tcW w:w="1910" w:type="dxa"/>
            <w:vAlign w:val="center"/>
          </w:tcPr>
          <w:p w:rsidR="006E7F54" w:rsidRPr="006E7F54" w:rsidRDefault="006E7F54" w:rsidP="00BB6590">
            <w:pPr>
              <w:pStyle w:val="Corpodetexto1"/>
              <w:spacing w:before="120" w:after="12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r w:rsidRPr="006E7F54">
              <w:rPr>
                <w:rFonts w:ascii="Times New Roman" w:hAnsi="Times New Roman" w:cs="Times New Roman"/>
                <w:b/>
                <w:sz w:val="24"/>
                <w:szCs w:val="24"/>
              </w:rPr>
              <w:t>Usuabilidade:</w:t>
            </w:r>
          </w:p>
        </w:tc>
        <w:tc>
          <w:tcPr>
            <w:tcW w:w="6423" w:type="dxa"/>
          </w:tcPr>
          <w:p w:rsidR="006E7F54" w:rsidRPr="006E7F54" w:rsidRDefault="006E7F54" w:rsidP="00A91A8E">
            <w:pPr>
              <w:pStyle w:val="Corpodetexto1"/>
              <w:keepNext/>
              <w:spacing w:before="120" w:after="1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6E7F54">
              <w:rPr>
                <w:rFonts w:ascii="Times New Roman" w:hAnsi="Times New Roman" w:cs="Times New Roman"/>
                <w:sz w:val="24"/>
                <w:szCs w:val="24"/>
              </w:rPr>
              <w:t>o sistema possuirá uma interface que facilitará o usuário a se familiarizar com o sistema sem precisar de formação.</w:t>
            </w:r>
          </w:p>
        </w:tc>
      </w:tr>
    </w:tbl>
    <w:p w:rsidR="006E7F54" w:rsidRPr="00A91A8E" w:rsidRDefault="00A91A8E" w:rsidP="00A91A8E">
      <w:pPr>
        <w:pStyle w:val="Legenda"/>
        <w:jc w:val="center"/>
        <w:rPr>
          <w:rFonts w:ascii="Times New Roman" w:hAnsi="Times New Roman" w:cs="Times New Roman"/>
          <w:i w:val="0"/>
          <w:color w:val="auto"/>
          <w:sz w:val="20"/>
          <w:szCs w:val="20"/>
        </w:rPr>
      </w:pPr>
      <w:bookmarkStart w:id="82" w:name="_Toc520751440"/>
      <w:bookmarkStart w:id="83" w:name="_Toc526105367"/>
      <w:r w:rsidRPr="00A91A8E">
        <w:rPr>
          <w:rFonts w:ascii="Times New Roman" w:hAnsi="Times New Roman" w:cs="Times New Roman"/>
          <w:i w:val="0"/>
          <w:color w:val="auto"/>
          <w:sz w:val="20"/>
          <w:szCs w:val="20"/>
        </w:rPr>
        <w:t xml:space="preserve">Tabela 3. </w:t>
      </w:r>
      <w:r w:rsidRPr="00A91A8E">
        <w:rPr>
          <w:rFonts w:ascii="Times New Roman" w:hAnsi="Times New Roman" w:cs="Times New Roman"/>
          <w:i w:val="0"/>
          <w:color w:val="auto"/>
          <w:sz w:val="20"/>
          <w:szCs w:val="20"/>
        </w:rPr>
        <w:fldChar w:fldCharType="begin"/>
      </w:r>
      <w:r w:rsidRPr="00A91A8E">
        <w:rPr>
          <w:rFonts w:ascii="Times New Roman" w:hAnsi="Times New Roman" w:cs="Times New Roman"/>
          <w:i w:val="0"/>
          <w:color w:val="auto"/>
          <w:sz w:val="20"/>
          <w:szCs w:val="20"/>
        </w:rPr>
        <w:instrText xml:space="preserve"> SEQ Tabela_3. \* ARABIC </w:instrText>
      </w:r>
      <w:r w:rsidRPr="00A91A8E">
        <w:rPr>
          <w:rFonts w:ascii="Times New Roman" w:hAnsi="Times New Roman" w:cs="Times New Roman"/>
          <w:i w:val="0"/>
          <w:color w:val="auto"/>
          <w:sz w:val="20"/>
          <w:szCs w:val="20"/>
        </w:rPr>
        <w:fldChar w:fldCharType="separate"/>
      </w:r>
      <w:r w:rsidR="00494EDC">
        <w:rPr>
          <w:rFonts w:ascii="Times New Roman" w:hAnsi="Times New Roman" w:cs="Times New Roman"/>
          <w:i w:val="0"/>
          <w:noProof/>
          <w:color w:val="auto"/>
          <w:sz w:val="20"/>
          <w:szCs w:val="20"/>
        </w:rPr>
        <w:t>2</w:t>
      </w:r>
      <w:r w:rsidRPr="00A91A8E">
        <w:rPr>
          <w:rFonts w:ascii="Times New Roman" w:hAnsi="Times New Roman" w:cs="Times New Roman"/>
          <w:i w:val="0"/>
          <w:color w:val="auto"/>
          <w:sz w:val="20"/>
          <w:szCs w:val="20"/>
        </w:rPr>
        <w:fldChar w:fldCharType="end"/>
      </w:r>
      <w:r w:rsidRPr="00A91A8E">
        <w:rPr>
          <w:rFonts w:ascii="Times New Roman" w:hAnsi="Times New Roman" w:cs="Times New Roman"/>
          <w:i w:val="0"/>
          <w:color w:val="auto"/>
          <w:sz w:val="20"/>
          <w:szCs w:val="20"/>
        </w:rPr>
        <w:t xml:space="preserve"> </w:t>
      </w:r>
      <w:r w:rsidR="006E7F54" w:rsidRPr="00A91A8E">
        <w:rPr>
          <w:rFonts w:ascii="Times New Roman" w:hAnsi="Times New Roman" w:cs="Times New Roman"/>
          <w:i w:val="0"/>
          <w:color w:val="auto"/>
          <w:sz w:val="20"/>
          <w:szCs w:val="20"/>
        </w:rPr>
        <w:t>Requisitos não funcionais do sistema</w:t>
      </w:r>
      <w:bookmarkEnd w:id="82"/>
      <w:bookmarkEnd w:id="83"/>
    </w:p>
    <w:p w:rsidR="007416CE" w:rsidRDefault="007416CE" w:rsidP="00066E28">
      <w:pPr>
        <w:pStyle w:val="Cabealho3"/>
        <w:numPr>
          <w:ilvl w:val="2"/>
          <w:numId w:val="15"/>
        </w:numPr>
        <w:rPr>
          <w:rFonts w:ascii="Times New Roman" w:hAnsi="Times New Roman" w:cs="Times New Roman"/>
          <w:sz w:val="24"/>
        </w:rPr>
      </w:pPr>
      <w:bookmarkStart w:id="84" w:name="_Toc505427226"/>
      <w:bookmarkStart w:id="85" w:name="_Toc526105257"/>
      <w:r w:rsidRPr="006E7F54">
        <w:rPr>
          <w:rFonts w:ascii="Times New Roman" w:hAnsi="Times New Roman" w:cs="Times New Roman"/>
          <w:sz w:val="24"/>
        </w:rPr>
        <w:t>Regras de Negocio</w:t>
      </w:r>
      <w:bookmarkEnd w:id="84"/>
      <w:bookmarkEnd w:id="85"/>
    </w:p>
    <w:p w:rsidR="006E7F54" w:rsidRPr="006E7F54" w:rsidRDefault="006E7F54" w:rsidP="006E7F54">
      <w:pPr>
        <w:spacing w:before="120" w:after="120" w:line="360" w:lineRule="auto"/>
        <w:ind w:firstLine="708"/>
        <w:jc w:val="both"/>
        <w:rPr>
          <w:rFonts w:ascii="Times New Roman" w:hAnsi="Times New Roman" w:cs="Times New Roman"/>
          <w:sz w:val="24"/>
          <w:szCs w:val="24"/>
        </w:rPr>
      </w:pPr>
      <w:r w:rsidRPr="006E7F54">
        <w:rPr>
          <w:rFonts w:ascii="Times New Roman" w:hAnsi="Times New Roman" w:cs="Times New Roman"/>
          <w:sz w:val="24"/>
          <w:szCs w:val="24"/>
        </w:rPr>
        <w:t xml:space="preserve">Na tabela 3 apresentamos as principais regras de negócio que foram implementados no </w:t>
      </w:r>
      <w:r>
        <w:rPr>
          <w:rFonts w:ascii="Times New Roman" w:hAnsi="Times New Roman" w:cs="Times New Roman"/>
          <w:sz w:val="24"/>
          <w:szCs w:val="24"/>
        </w:rPr>
        <w:t>nosso sistema.</w:t>
      </w:r>
    </w:p>
    <w:tbl>
      <w:tblPr>
        <w:tblStyle w:val="GrelhaMdia1-Cor1"/>
        <w:tblW w:w="0" w:type="auto"/>
        <w:tblLook w:val="04A0" w:firstRow="1" w:lastRow="0" w:firstColumn="1" w:lastColumn="0" w:noHBand="0" w:noVBand="1"/>
      </w:tblPr>
      <w:tblGrid>
        <w:gridCol w:w="959"/>
        <w:gridCol w:w="7970"/>
      </w:tblGrid>
      <w:tr w:rsidR="008016B1" w:rsidRPr="003E5065" w:rsidTr="00A437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tcPr>
          <w:p w:rsidR="008016B1" w:rsidRPr="003E5065" w:rsidRDefault="00A43753" w:rsidP="00BB6590">
            <w:pPr>
              <w:spacing w:before="120" w:after="120"/>
              <w:jc w:val="both"/>
              <w:rPr>
                <w:rFonts w:ascii="Times New Roman" w:hAnsi="Times New Roman" w:cs="Times New Roman"/>
                <w:sz w:val="24"/>
                <w:szCs w:val="24"/>
              </w:rPr>
            </w:pPr>
            <w:r w:rsidRPr="003E5065">
              <w:rPr>
                <w:rFonts w:ascii="Times New Roman" w:hAnsi="Times New Roman" w:cs="Times New Roman"/>
                <w:sz w:val="24"/>
                <w:szCs w:val="24"/>
              </w:rPr>
              <w:t>RN01</w:t>
            </w:r>
          </w:p>
        </w:tc>
        <w:tc>
          <w:tcPr>
            <w:tcW w:w="7970" w:type="dxa"/>
          </w:tcPr>
          <w:p w:rsidR="008016B1" w:rsidRPr="006E7F54" w:rsidRDefault="00A43753" w:rsidP="00BB6590">
            <w:pPr>
              <w:spacing w:before="120" w:after="120"/>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sidRPr="006E7F54">
              <w:rPr>
                <w:rFonts w:ascii="Times New Roman" w:hAnsi="Times New Roman" w:cs="Times New Roman"/>
                <w:b w:val="0"/>
                <w:sz w:val="24"/>
                <w:szCs w:val="24"/>
              </w:rPr>
              <w:t>Só faz encomenda a partir do sistema os clientes que se cadastrarem antes ao sistema.</w:t>
            </w:r>
          </w:p>
        </w:tc>
      </w:tr>
      <w:tr w:rsidR="008016B1" w:rsidRPr="003E5065" w:rsidTr="00A437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tcPr>
          <w:p w:rsidR="008016B1" w:rsidRPr="003E5065" w:rsidRDefault="00A43753" w:rsidP="00BB6590">
            <w:pPr>
              <w:spacing w:before="120" w:after="120"/>
              <w:jc w:val="both"/>
              <w:rPr>
                <w:rFonts w:ascii="Times New Roman" w:hAnsi="Times New Roman" w:cs="Times New Roman"/>
                <w:sz w:val="24"/>
                <w:szCs w:val="24"/>
              </w:rPr>
            </w:pPr>
            <w:r w:rsidRPr="003E5065">
              <w:rPr>
                <w:rFonts w:ascii="Times New Roman" w:hAnsi="Times New Roman" w:cs="Times New Roman"/>
                <w:sz w:val="24"/>
                <w:szCs w:val="24"/>
              </w:rPr>
              <w:t>RN02</w:t>
            </w:r>
          </w:p>
        </w:tc>
        <w:tc>
          <w:tcPr>
            <w:tcW w:w="7970" w:type="dxa"/>
          </w:tcPr>
          <w:p w:rsidR="008016B1" w:rsidRPr="003E5065" w:rsidRDefault="00A43753" w:rsidP="00BB6590">
            <w:pPr>
              <w:spacing w:before="120" w:after="12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E5065">
              <w:rPr>
                <w:rFonts w:ascii="Times New Roman" w:hAnsi="Times New Roman" w:cs="Times New Roman"/>
                <w:sz w:val="24"/>
                <w:szCs w:val="24"/>
              </w:rPr>
              <w:t>Para concluir a encomenda deve-se fazer um pagamento antes, correspondente a 50% do valor total do produto.</w:t>
            </w:r>
          </w:p>
        </w:tc>
      </w:tr>
      <w:tr w:rsidR="008016B1" w:rsidRPr="003E5065" w:rsidTr="00A43753">
        <w:tc>
          <w:tcPr>
            <w:cnfStyle w:val="001000000000" w:firstRow="0" w:lastRow="0" w:firstColumn="1" w:lastColumn="0" w:oddVBand="0" w:evenVBand="0" w:oddHBand="0" w:evenHBand="0" w:firstRowFirstColumn="0" w:firstRowLastColumn="0" w:lastRowFirstColumn="0" w:lastRowLastColumn="0"/>
            <w:tcW w:w="959" w:type="dxa"/>
          </w:tcPr>
          <w:p w:rsidR="008016B1" w:rsidRPr="003E5065" w:rsidRDefault="00A43753" w:rsidP="00BB6590">
            <w:pPr>
              <w:spacing w:before="120" w:after="120"/>
              <w:jc w:val="both"/>
              <w:rPr>
                <w:rFonts w:ascii="Times New Roman" w:hAnsi="Times New Roman" w:cs="Times New Roman"/>
                <w:sz w:val="24"/>
                <w:szCs w:val="24"/>
              </w:rPr>
            </w:pPr>
            <w:r w:rsidRPr="003E5065">
              <w:rPr>
                <w:rFonts w:ascii="Times New Roman" w:hAnsi="Times New Roman" w:cs="Times New Roman"/>
                <w:sz w:val="24"/>
                <w:szCs w:val="24"/>
              </w:rPr>
              <w:t>RN03</w:t>
            </w:r>
          </w:p>
        </w:tc>
        <w:tc>
          <w:tcPr>
            <w:tcW w:w="7970" w:type="dxa"/>
          </w:tcPr>
          <w:p w:rsidR="008016B1" w:rsidRPr="003E5065" w:rsidRDefault="00A43753" w:rsidP="00BB6590">
            <w:pPr>
              <w:spacing w:before="120" w:after="12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E5065">
              <w:rPr>
                <w:rFonts w:ascii="Times New Roman" w:hAnsi="Times New Roman" w:cs="Times New Roman"/>
                <w:sz w:val="24"/>
                <w:szCs w:val="24"/>
              </w:rPr>
              <w:t xml:space="preserve">Para entrega ao </w:t>
            </w:r>
            <w:r w:rsidR="006E7F54" w:rsidRPr="003E5065">
              <w:rPr>
                <w:rFonts w:ascii="Times New Roman" w:hAnsi="Times New Roman" w:cs="Times New Roman"/>
                <w:sz w:val="24"/>
                <w:szCs w:val="24"/>
              </w:rPr>
              <w:t>domicílio</w:t>
            </w:r>
            <w:r w:rsidRPr="003E5065">
              <w:rPr>
                <w:rFonts w:ascii="Times New Roman" w:hAnsi="Times New Roman" w:cs="Times New Roman"/>
                <w:sz w:val="24"/>
                <w:szCs w:val="24"/>
              </w:rPr>
              <w:t xml:space="preserve"> paga-se uma pequena taxa adicional para zonas distantes de viana.</w:t>
            </w:r>
          </w:p>
        </w:tc>
      </w:tr>
      <w:tr w:rsidR="008016B1" w:rsidRPr="003E5065" w:rsidTr="00A437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tcPr>
          <w:p w:rsidR="008016B1" w:rsidRPr="003E5065" w:rsidRDefault="00A43753" w:rsidP="00BB6590">
            <w:pPr>
              <w:spacing w:before="120" w:after="120"/>
              <w:jc w:val="both"/>
              <w:rPr>
                <w:rFonts w:ascii="Times New Roman" w:hAnsi="Times New Roman" w:cs="Times New Roman"/>
                <w:sz w:val="24"/>
                <w:szCs w:val="24"/>
              </w:rPr>
            </w:pPr>
            <w:r w:rsidRPr="003E5065">
              <w:rPr>
                <w:rFonts w:ascii="Times New Roman" w:hAnsi="Times New Roman" w:cs="Times New Roman"/>
                <w:sz w:val="24"/>
                <w:szCs w:val="24"/>
              </w:rPr>
              <w:t>RN04</w:t>
            </w:r>
          </w:p>
        </w:tc>
        <w:tc>
          <w:tcPr>
            <w:tcW w:w="7970" w:type="dxa"/>
          </w:tcPr>
          <w:p w:rsidR="008016B1" w:rsidRPr="003E5065" w:rsidRDefault="00A43753" w:rsidP="00BB6590">
            <w:pPr>
              <w:spacing w:before="120" w:after="12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E5065">
              <w:rPr>
                <w:rFonts w:ascii="Times New Roman" w:hAnsi="Times New Roman" w:cs="Times New Roman"/>
                <w:sz w:val="24"/>
                <w:szCs w:val="24"/>
              </w:rPr>
              <w:t>Não são aceites encomendas com apenas uma semana de antecedência</w:t>
            </w:r>
          </w:p>
        </w:tc>
      </w:tr>
      <w:tr w:rsidR="008016B1" w:rsidRPr="003E5065" w:rsidTr="00A43753">
        <w:tc>
          <w:tcPr>
            <w:cnfStyle w:val="001000000000" w:firstRow="0" w:lastRow="0" w:firstColumn="1" w:lastColumn="0" w:oddVBand="0" w:evenVBand="0" w:oddHBand="0" w:evenHBand="0" w:firstRowFirstColumn="0" w:firstRowLastColumn="0" w:lastRowFirstColumn="0" w:lastRowLastColumn="0"/>
            <w:tcW w:w="959" w:type="dxa"/>
          </w:tcPr>
          <w:p w:rsidR="008016B1" w:rsidRPr="003E5065" w:rsidRDefault="00A43753" w:rsidP="00BB6590">
            <w:pPr>
              <w:spacing w:before="120" w:after="120"/>
              <w:jc w:val="both"/>
              <w:rPr>
                <w:rFonts w:ascii="Times New Roman" w:hAnsi="Times New Roman" w:cs="Times New Roman"/>
                <w:sz w:val="24"/>
                <w:szCs w:val="24"/>
              </w:rPr>
            </w:pPr>
            <w:r w:rsidRPr="003E5065">
              <w:rPr>
                <w:rFonts w:ascii="Times New Roman" w:hAnsi="Times New Roman" w:cs="Times New Roman"/>
                <w:sz w:val="24"/>
                <w:szCs w:val="24"/>
              </w:rPr>
              <w:t>RN05</w:t>
            </w:r>
          </w:p>
        </w:tc>
        <w:tc>
          <w:tcPr>
            <w:tcW w:w="7970" w:type="dxa"/>
          </w:tcPr>
          <w:p w:rsidR="008016B1" w:rsidRPr="003E5065" w:rsidRDefault="00A43753" w:rsidP="00A91A8E">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E5065">
              <w:rPr>
                <w:rFonts w:ascii="Times New Roman" w:hAnsi="Times New Roman" w:cs="Times New Roman"/>
                <w:sz w:val="24"/>
                <w:szCs w:val="24"/>
              </w:rPr>
              <w:t xml:space="preserve">Para clientes que encomendam mais </w:t>
            </w:r>
            <w:r w:rsidR="00887E92" w:rsidRPr="003E5065">
              <w:rPr>
                <w:rFonts w:ascii="Times New Roman" w:hAnsi="Times New Roman" w:cs="Times New Roman"/>
                <w:sz w:val="24"/>
                <w:szCs w:val="24"/>
              </w:rPr>
              <w:t>três</w:t>
            </w:r>
            <w:r w:rsidRPr="003E5065">
              <w:rPr>
                <w:rFonts w:ascii="Times New Roman" w:hAnsi="Times New Roman" w:cs="Times New Roman"/>
                <w:sz w:val="24"/>
                <w:szCs w:val="24"/>
              </w:rPr>
              <w:t xml:space="preserve"> produtos diferentes beneficiam de um desconto de 10% do valor a pagar.</w:t>
            </w:r>
          </w:p>
        </w:tc>
      </w:tr>
    </w:tbl>
    <w:p w:rsidR="006E7F54" w:rsidRDefault="00A91A8E" w:rsidP="00A91A8E">
      <w:pPr>
        <w:pStyle w:val="Legenda"/>
        <w:jc w:val="center"/>
        <w:rPr>
          <w:rFonts w:ascii="Times New Roman" w:hAnsi="Times New Roman" w:cs="Times New Roman"/>
          <w:i w:val="0"/>
          <w:color w:val="auto"/>
          <w:sz w:val="20"/>
          <w:szCs w:val="20"/>
        </w:rPr>
      </w:pPr>
      <w:bookmarkStart w:id="86" w:name="_Toc520751441"/>
      <w:bookmarkStart w:id="87" w:name="_Toc526105368"/>
      <w:r w:rsidRPr="00A91A8E">
        <w:rPr>
          <w:rFonts w:ascii="Times New Roman" w:hAnsi="Times New Roman" w:cs="Times New Roman"/>
          <w:i w:val="0"/>
          <w:color w:val="auto"/>
          <w:sz w:val="20"/>
          <w:szCs w:val="20"/>
        </w:rPr>
        <w:t xml:space="preserve">Tabela 3. </w:t>
      </w:r>
      <w:r w:rsidRPr="00A91A8E">
        <w:rPr>
          <w:rFonts w:ascii="Times New Roman" w:hAnsi="Times New Roman" w:cs="Times New Roman"/>
          <w:i w:val="0"/>
          <w:color w:val="auto"/>
          <w:sz w:val="20"/>
          <w:szCs w:val="20"/>
        </w:rPr>
        <w:fldChar w:fldCharType="begin"/>
      </w:r>
      <w:r w:rsidRPr="00A91A8E">
        <w:rPr>
          <w:rFonts w:ascii="Times New Roman" w:hAnsi="Times New Roman" w:cs="Times New Roman"/>
          <w:i w:val="0"/>
          <w:color w:val="auto"/>
          <w:sz w:val="20"/>
          <w:szCs w:val="20"/>
        </w:rPr>
        <w:instrText xml:space="preserve"> SEQ Tabela_3. \* ARABIC </w:instrText>
      </w:r>
      <w:r w:rsidRPr="00A91A8E">
        <w:rPr>
          <w:rFonts w:ascii="Times New Roman" w:hAnsi="Times New Roman" w:cs="Times New Roman"/>
          <w:i w:val="0"/>
          <w:color w:val="auto"/>
          <w:sz w:val="20"/>
          <w:szCs w:val="20"/>
        </w:rPr>
        <w:fldChar w:fldCharType="separate"/>
      </w:r>
      <w:r w:rsidR="00494EDC">
        <w:rPr>
          <w:rFonts w:ascii="Times New Roman" w:hAnsi="Times New Roman" w:cs="Times New Roman"/>
          <w:i w:val="0"/>
          <w:noProof/>
          <w:color w:val="auto"/>
          <w:sz w:val="20"/>
          <w:szCs w:val="20"/>
        </w:rPr>
        <w:t>3</w:t>
      </w:r>
      <w:r w:rsidRPr="00A91A8E">
        <w:rPr>
          <w:rFonts w:ascii="Times New Roman" w:hAnsi="Times New Roman" w:cs="Times New Roman"/>
          <w:i w:val="0"/>
          <w:color w:val="auto"/>
          <w:sz w:val="20"/>
          <w:szCs w:val="20"/>
        </w:rPr>
        <w:fldChar w:fldCharType="end"/>
      </w:r>
      <w:r w:rsidR="006E7F54" w:rsidRPr="00A91A8E">
        <w:rPr>
          <w:rFonts w:ascii="Times New Roman" w:hAnsi="Times New Roman" w:cs="Times New Roman"/>
          <w:i w:val="0"/>
          <w:color w:val="auto"/>
          <w:sz w:val="20"/>
          <w:szCs w:val="20"/>
        </w:rPr>
        <w:t xml:space="preserve"> Regras de Negocio implementadas no sistema</w:t>
      </w:r>
      <w:bookmarkEnd w:id="86"/>
      <w:bookmarkEnd w:id="87"/>
    </w:p>
    <w:p w:rsidR="00A91A8E" w:rsidRPr="00A91A8E" w:rsidRDefault="00A91A8E" w:rsidP="00A91A8E"/>
    <w:p w:rsidR="00494BEF" w:rsidRDefault="00494BEF" w:rsidP="00066E28">
      <w:pPr>
        <w:pStyle w:val="Cabealho2"/>
        <w:numPr>
          <w:ilvl w:val="1"/>
          <w:numId w:val="15"/>
        </w:numPr>
        <w:rPr>
          <w:rFonts w:ascii="Times New Roman" w:hAnsi="Times New Roman" w:cs="Times New Roman"/>
          <w:b/>
        </w:rPr>
      </w:pPr>
      <w:bookmarkStart w:id="88" w:name="_Toc526105258"/>
      <w:r>
        <w:rPr>
          <w:rFonts w:ascii="Times New Roman" w:hAnsi="Times New Roman" w:cs="Times New Roman"/>
          <w:b/>
        </w:rPr>
        <w:lastRenderedPageBreak/>
        <w:t>Modelação do sistema</w:t>
      </w:r>
      <w:bookmarkEnd w:id="88"/>
      <w:r>
        <w:rPr>
          <w:rFonts w:ascii="Times New Roman" w:hAnsi="Times New Roman" w:cs="Times New Roman"/>
          <w:b/>
        </w:rPr>
        <w:t xml:space="preserve"> </w:t>
      </w:r>
    </w:p>
    <w:p w:rsidR="00494BEF" w:rsidRPr="00494BEF" w:rsidRDefault="00494BEF" w:rsidP="00A91A8E">
      <w:pPr>
        <w:spacing w:before="120" w:after="120" w:line="360" w:lineRule="auto"/>
        <w:ind w:firstLine="708"/>
        <w:jc w:val="both"/>
        <w:rPr>
          <w:rFonts w:ascii="Times New Roman" w:hAnsi="Times New Roman" w:cs="Times New Roman"/>
          <w:sz w:val="24"/>
          <w:szCs w:val="24"/>
        </w:rPr>
      </w:pPr>
      <w:r w:rsidRPr="00494BEF">
        <w:rPr>
          <w:rFonts w:ascii="Times New Roman" w:hAnsi="Times New Roman" w:cs="Times New Roman"/>
          <w:sz w:val="24"/>
          <w:szCs w:val="24"/>
        </w:rPr>
        <w:t>Neste ponto apresenta-se os pr</w:t>
      </w:r>
      <w:r>
        <w:rPr>
          <w:rFonts w:ascii="Times New Roman" w:hAnsi="Times New Roman" w:cs="Times New Roman"/>
          <w:sz w:val="24"/>
          <w:szCs w:val="24"/>
        </w:rPr>
        <w:t>incipais diagramas UML do nosso</w:t>
      </w:r>
      <w:r w:rsidRPr="00494BEF">
        <w:rPr>
          <w:rFonts w:ascii="Times New Roman" w:hAnsi="Times New Roman" w:cs="Times New Roman"/>
          <w:sz w:val="24"/>
          <w:szCs w:val="24"/>
        </w:rPr>
        <w:t xml:space="preserve"> sistema: digrama de caso de uso, diagramas de actividade, diagrama de sequência e diagrama de classe. </w:t>
      </w:r>
    </w:p>
    <w:p w:rsidR="007416CE" w:rsidRPr="00EB2365" w:rsidRDefault="00EF59A8" w:rsidP="00066E28">
      <w:pPr>
        <w:pStyle w:val="Cabealho3"/>
        <w:numPr>
          <w:ilvl w:val="2"/>
          <w:numId w:val="15"/>
        </w:numPr>
        <w:rPr>
          <w:rFonts w:ascii="Times New Roman" w:hAnsi="Times New Roman" w:cs="Times New Roman"/>
          <w:sz w:val="24"/>
        </w:rPr>
      </w:pPr>
      <w:r w:rsidRPr="00EB2365">
        <w:rPr>
          <w:rFonts w:ascii="Times New Roman" w:hAnsi="Times New Roman" w:cs="Times New Roman"/>
          <w:sz w:val="24"/>
        </w:rPr>
        <w:t xml:space="preserve"> </w:t>
      </w:r>
      <w:bookmarkStart w:id="89" w:name="_Toc526105259"/>
      <w:r w:rsidR="00CC45B7" w:rsidRPr="00EB2365">
        <w:rPr>
          <w:rFonts w:ascii="Times New Roman" w:hAnsi="Times New Roman" w:cs="Times New Roman"/>
          <w:sz w:val="24"/>
        </w:rPr>
        <w:t>Diagrama de Caso de Uso</w:t>
      </w:r>
      <w:r w:rsidR="00782AAB" w:rsidRPr="00EB2365">
        <w:rPr>
          <w:rFonts w:ascii="Times New Roman" w:hAnsi="Times New Roman" w:cs="Times New Roman"/>
          <w:sz w:val="24"/>
        </w:rPr>
        <w:t xml:space="preserve"> do Sistema</w:t>
      </w:r>
      <w:bookmarkEnd w:id="89"/>
    </w:p>
    <w:p w:rsidR="007416CE" w:rsidRPr="003E5065" w:rsidRDefault="007416CE" w:rsidP="003E5065">
      <w:pPr>
        <w:spacing w:before="120" w:after="120" w:line="360" w:lineRule="auto"/>
        <w:jc w:val="both"/>
        <w:rPr>
          <w:rFonts w:ascii="Times New Roman" w:hAnsi="Times New Roman" w:cs="Times New Roman"/>
          <w:sz w:val="24"/>
          <w:szCs w:val="24"/>
        </w:rPr>
      </w:pPr>
      <w:r w:rsidRPr="003E5065">
        <w:rPr>
          <w:rFonts w:ascii="Times New Roman" w:hAnsi="Times New Roman" w:cs="Times New Roman"/>
          <w:sz w:val="24"/>
          <w:szCs w:val="24"/>
        </w:rPr>
        <w:tab/>
      </w:r>
      <w:r w:rsidR="00C16004" w:rsidRPr="003E5065">
        <w:rPr>
          <w:rFonts w:ascii="Times New Roman" w:hAnsi="Times New Roman" w:cs="Times New Roman"/>
          <w:sz w:val="24"/>
          <w:szCs w:val="24"/>
        </w:rPr>
        <w:t>O principal objetivo deste diagrama é modelar as funcionalidades e serviços oferecidos pelo sistema, buscando, por meio de uma linguagem simples, demonstrar o comportamento externo do sistema da perspectiva do usuário.</w:t>
      </w:r>
      <w:r w:rsidR="00782AAB" w:rsidRPr="003E5065">
        <w:rPr>
          <w:rFonts w:ascii="Times New Roman" w:hAnsi="Times New Roman" w:cs="Times New Roman"/>
          <w:sz w:val="24"/>
          <w:szCs w:val="24"/>
        </w:rPr>
        <w:t xml:space="preserve"> Sendo </w:t>
      </w:r>
      <w:r w:rsidR="00CD5853" w:rsidRPr="003E5065">
        <w:rPr>
          <w:rFonts w:ascii="Times New Roman" w:hAnsi="Times New Roman" w:cs="Times New Roman"/>
          <w:sz w:val="24"/>
          <w:szCs w:val="24"/>
        </w:rPr>
        <w:t>um caso de uso a especificação de interações entre sistema e os agentes externos.</w:t>
      </w:r>
    </w:p>
    <w:p w:rsidR="00FE7336" w:rsidRDefault="00FE7336" w:rsidP="003E5065">
      <w:pPr>
        <w:spacing w:before="120" w:after="120" w:line="360" w:lineRule="auto"/>
        <w:jc w:val="both"/>
        <w:rPr>
          <w:rFonts w:ascii="Times New Roman" w:hAnsi="Times New Roman" w:cs="Times New Roman"/>
          <w:sz w:val="24"/>
          <w:szCs w:val="24"/>
        </w:rPr>
      </w:pPr>
      <w:r w:rsidRPr="003E5065">
        <w:rPr>
          <w:rFonts w:ascii="Times New Roman" w:hAnsi="Times New Roman" w:cs="Times New Roman"/>
          <w:sz w:val="24"/>
          <w:szCs w:val="24"/>
        </w:rPr>
        <w:tab/>
      </w:r>
      <w:r w:rsidR="00494BEF">
        <w:rPr>
          <w:rFonts w:ascii="Times New Roman" w:hAnsi="Times New Roman" w:cs="Times New Roman"/>
          <w:sz w:val="24"/>
          <w:szCs w:val="24"/>
        </w:rPr>
        <w:t xml:space="preserve">No nosso sistema os atores são classificados por papeis que abaixo descrevemos. </w:t>
      </w:r>
    </w:p>
    <w:tbl>
      <w:tblPr>
        <w:tblStyle w:val="GrelhaMdia1-Cor1"/>
        <w:tblW w:w="0" w:type="auto"/>
        <w:tblLayout w:type="fixed"/>
        <w:tblLook w:val="04A0" w:firstRow="1" w:lastRow="0" w:firstColumn="1" w:lastColumn="0" w:noHBand="0" w:noVBand="1"/>
      </w:tblPr>
      <w:tblGrid>
        <w:gridCol w:w="1809"/>
        <w:gridCol w:w="6739"/>
      </w:tblGrid>
      <w:tr w:rsidR="00494BEF" w:rsidRPr="003E5065" w:rsidTr="0093335B">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809" w:type="dxa"/>
          </w:tcPr>
          <w:p w:rsidR="00494BEF" w:rsidRPr="003E5065" w:rsidRDefault="00494BEF" w:rsidP="00BB6590">
            <w:pPr>
              <w:spacing w:before="120" w:after="120"/>
              <w:jc w:val="both"/>
              <w:rPr>
                <w:rFonts w:ascii="Times New Roman" w:hAnsi="Times New Roman" w:cs="Times New Roman"/>
                <w:sz w:val="24"/>
                <w:szCs w:val="24"/>
              </w:rPr>
            </w:pPr>
            <w:r w:rsidRPr="003E5065">
              <w:rPr>
                <w:rFonts w:ascii="Times New Roman" w:hAnsi="Times New Roman" w:cs="Times New Roman"/>
                <w:sz w:val="24"/>
                <w:szCs w:val="24"/>
              </w:rPr>
              <w:t>Actores</w:t>
            </w:r>
          </w:p>
        </w:tc>
        <w:tc>
          <w:tcPr>
            <w:tcW w:w="6739" w:type="dxa"/>
          </w:tcPr>
          <w:p w:rsidR="00494BEF" w:rsidRPr="003E5065" w:rsidRDefault="00494BEF" w:rsidP="00BB6590">
            <w:pPr>
              <w:spacing w:before="120" w:after="120"/>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E5065">
              <w:rPr>
                <w:rFonts w:ascii="Times New Roman" w:hAnsi="Times New Roman" w:cs="Times New Roman"/>
                <w:sz w:val="24"/>
                <w:szCs w:val="24"/>
              </w:rPr>
              <w:t>Justificação</w:t>
            </w:r>
          </w:p>
        </w:tc>
      </w:tr>
      <w:tr w:rsidR="00494BEF" w:rsidRPr="003E5065" w:rsidTr="00494BEF">
        <w:trPr>
          <w:cnfStyle w:val="000000100000" w:firstRow="0" w:lastRow="0" w:firstColumn="0" w:lastColumn="0" w:oddVBand="0" w:evenVBand="0" w:oddHBand="1"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1809" w:type="dxa"/>
            <w:vAlign w:val="center"/>
          </w:tcPr>
          <w:p w:rsidR="00494BEF" w:rsidRPr="003E5065" w:rsidRDefault="00494BEF" w:rsidP="00BB6590">
            <w:pPr>
              <w:spacing w:before="120" w:after="120"/>
              <w:rPr>
                <w:rFonts w:ascii="Times New Roman" w:hAnsi="Times New Roman" w:cs="Times New Roman"/>
                <w:sz w:val="24"/>
                <w:szCs w:val="24"/>
              </w:rPr>
            </w:pPr>
            <w:r w:rsidRPr="003E5065">
              <w:rPr>
                <w:rFonts w:ascii="Times New Roman" w:hAnsi="Times New Roman" w:cs="Times New Roman"/>
                <w:sz w:val="24"/>
                <w:szCs w:val="24"/>
              </w:rPr>
              <w:t>Visitante</w:t>
            </w:r>
          </w:p>
        </w:tc>
        <w:tc>
          <w:tcPr>
            <w:tcW w:w="6739" w:type="dxa"/>
          </w:tcPr>
          <w:p w:rsidR="00494BEF" w:rsidRPr="003E5065" w:rsidRDefault="00494BEF" w:rsidP="00BB6590">
            <w:pPr>
              <w:spacing w:before="120" w:after="12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E5065">
              <w:rPr>
                <w:rFonts w:ascii="Times New Roman" w:hAnsi="Times New Roman" w:cs="Times New Roman"/>
                <w:sz w:val="24"/>
                <w:szCs w:val="24"/>
              </w:rPr>
              <w:t>Denominou-se visitante a entidade que fará uma visita a página para ver os produtos feitos pela pastelaria.</w:t>
            </w:r>
          </w:p>
        </w:tc>
      </w:tr>
      <w:tr w:rsidR="00494BEF" w:rsidRPr="003E5065" w:rsidTr="00494BEF">
        <w:trPr>
          <w:trHeight w:val="440"/>
        </w:trPr>
        <w:tc>
          <w:tcPr>
            <w:cnfStyle w:val="001000000000" w:firstRow="0" w:lastRow="0" w:firstColumn="1" w:lastColumn="0" w:oddVBand="0" w:evenVBand="0" w:oddHBand="0" w:evenHBand="0" w:firstRowFirstColumn="0" w:firstRowLastColumn="0" w:lastRowFirstColumn="0" w:lastRowLastColumn="0"/>
            <w:tcW w:w="1809" w:type="dxa"/>
            <w:vAlign w:val="center"/>
          </w:tcPr>
          <w:p w:rsidR="00494BEF" w:rsidRPr="003E5065" w:rsidRDefault="00494BEF" w:rsidP="00BB6590">
            <w:pPr>
              <w:spacing w:before="120" w:after="120"/>
              <w:rPr>
                <w:rFonts w:ascii="Times New Roman" w:hAnsi="Times New Roman" w:cs="Times New Roman"/>
                <w:sz w:val="24"/>
                <w:szCs w:val="24"/>
              </w:rPr>
            </w:pPr>
            <w:r w:rsidRPr="003E5065">
              <w:rPr>
                <w:rFonts w:ascii="Times New Roman" w:hAnsi="Times New Roman" w:cs="Times New Roman"/>
                <w:sz w:val="24"/>
                <w:szCs w:val="24"/>
              </w:rPr>
              <w:t>Cliente</w:t>
            </w:r>
          </w:p>
        </w:tc>
        <w:tc>
          <w:tcPr>
            <w:tcW w:w="6739" w:type="dxa"/>
          </w:tcPr>
          <w:p w:rsidR="00494BEF" w:rsidRPr="003E5065" w:rsidRDefault="00494BEF" w:rsidP="00BB6590">
            <w:pPr>
              <w:spacing w:before="120" w:after="12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E5065">
              <w:rPr>
                <w:rFonts w:ascii="Times New Roman" w:hAnsi="Times New Roman" w:cs="Times New Roman"/>
                <w:sz w:val="24"/>
                <w:szCs w:val="24"/>
              </w:rPr>
              <w:t>O cliente poderá interagir com o sistema para solicitar produtos para encomendas e verificar o estado da encomenda, alterar dados pessoais.</w:t>
            </w:r>
          </w:p>
        </w:tc>
      </w:tr>
      <w:tr w:rsidR="00494BEF" w:rsidRPr="003E5065" w:rsidTr="00494BEF">
        <w:trPr>
          <w:cnfStyle w:val="000000100000" w:firstRow="0" w:lastRow="0" w:firstColumn="0" w:lastColumn="0" w:oddVBand="0" w:evenVBand="0" w:oddHBand="1"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1809" w:type="dxa"/>
            <w:vAlign w:val="center"/>
          </w:tcPr>
          <w:p w:rsidR="00494BEF" w:rsidRPr="003E5065" w:rsidRDefault="00494BEF" w:rsidP="00BB6590">
            <w:pPr>
              <w:spacing w:before="120" w:after="120"/>
              <w:rPr>
                <w:rFonts w:ascii="Times New Roman" w:hAnsi="Times New Roman" w:cs="Times New Roman"/>
                <w:sz w:val="24"/>
                <w:szCs w:val="24"/>
              </w:rPr>
            </w:pPr>
            <w:r w:rsidRPr="003E5065">
              <w:rPr>
                <w:rFonts w:ascii="Times New Roman" w:hAnsi="Times New Roman" w:cs="Times New Roman"/>
                <w:sz w:val="24"/>
                <w:szCs w:val="24"/>
              </w:rPr>
              <w:t xml:space="preserve"> Vendedor</w:t>
            </w:r>
          </w:p>
        </w:tc>
        <w:tc>
          <w:tcPr>
            <w:tcW w:w="6739" w:type="dxa"/>
          </w:tcPr>
          <w:p w:rsidR="00494BEF" w:rsidRPr="003E5065" w:rsidRDefault="00494BEF" w:rsidP="00BB6590">
            <w:pPr>
              <w:spacing w:before="120" w:after="12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E5065">
              <w:rPr>
                <w:rFonts w:ascii="Times New Roman" w:hAnsi="Times New Roman" w:cs="Times New Roman"/>
                <w:sz w:val="24"/>
                <w:szCs w:val="24"/>
              </w:rPr>
              <w:t>O vendedor interage com o sistema para atender encomendas, efectuar uma venda, cadastrar produtos, dar entrada de stock.</w:t>
            </w:r>
          </w:p>
        </w:tc>
      </w:tr>
      <w:tr w:rsidR="00494BEF" w:rsidRPr="003E5065" w:rsidTr="00494BEF">
        <w:trPr>
          <w:trHeight w:val="454"/>
        </w:trPr>
        <w:tc>
          <w:tcPr>
            <w:cnfStyle w:val="001000000000" w:firstRow="0" w:lastRow="0" w:firstColumn="1" w:lastColumn="0" w:oddVBand="0" w:evenVBand="0" w:oddHBand="0" w:evenHBand="0" w:firstRowFirstColumn="0" w:firstRowLastColumn="0" w:lastRowFirstColumn="0" w:lastRowLastColumn="0"/>
            <w:tcW w:w="1809" w:type="dxa"/>
            <w:vAlign w:val="center"/>
          </w:tcPr>
          <w:p w:rsidR="00494BEF" w:rsidRPr="003E5065" w:rsidRDefault="00494BEF" w:rsidP="00BB6590">
            <w:pPr>
              <w:spacing w:before="120" w:after="120"/>
              <w:rPr>
                <w:rFonts w:ascii="Times New Roman" w:hAnsi="Times New Roman" w:cs="Times New Roman"/>
                <w:sz w:val="24"/>
                <w:szCs w:val="24"/>
              </w:rPr>
            </w:pPr>
            <w:r w:rsidRPr="003E5065">
              <w:rPr>
                <w:rFonts w:ascii="Times New Roman" w:hAnsi="Times New Roman" w:cs="Times New Roman"/>
                <w:sz w:val="24"/>
                <w:szCs w:val="24"/>
              </w:rPr>
              <w:t>Administrador</w:t>
            </w:r>
          </w:p>
        </w:tc>
        <w:tc>
          <w:tcPr>
            <w:tcW w:w="6739" w:type="dxa"/>
          </w:tcPr>
          <w:p w:rsidR="00494BEF" w:rsidRPr="003E5065" w:rsidRDefault="00494BEF" w:rsidP="00A91A8E">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E5065">
              <w:rPr>
                <w:rFonts w:ascii="Times New Roman" w:hAnsi="Times New Roman" w:cs="Times New Roman"/>
                <w:sz w:val="24"/>
                <w:szCs w:val="24"/>
              </w:rPr>
              <w:t>O Administrador por sua vez poderá realizar múltiplas tarefas, desde o cadastro de usuários, remover produtos actualizar, de uma forma sucinta podemos dizer que ele irá administrar o sistema.</w:t>
            </w:r>
          </w:p>
        </w:tc>
      </w:tr>
    </w:tbl>
    <w:p w:rsidR="00494BEF" w:rsidRPr="00A91A8E" w:rsidRDefault="00A91A8E" w:rsidP="00A91A8E">
      <w:pPr>
        <w:pStyle w:val="Legenda"/>
        <w:jc w:val="center"/>
        <w:rPr>
          <w:rFonts w:ascii="Times New Roman" w:hAnsi="Times New Roman" w:cs="Times New Roman"/>
          <w:i w:val="0"/>
          <w:color w:val="auto"/>
          <w:sz w:val="20"/>
          <w:szCs w:val="20"/>
        </w:rPr>
      </w:pPr>
      <w:bookmarkStart w:id="90" w:name="_Toc520751442"/>
      <w:bookmarkStart w:id="91" w:name="_Toc526105369"/>
      <w:r w:rsidRPr="00A91A8E">
        <w:rPr>
          <w:rFonts w:ascii="Times New Roman" w:hAnsi="Times New Roman" w:cs="Times New Roman"/>
          <w:i w:val="0"/>
          <w:color w:val="auto"/>
          <w:sz w:val="20"/>
          <w:szCs w:val="20"/>
        </w:rPr>
        <w:t xml:space="preserve">Tabela 3. </w:t>
      </w:r>
      <w:r w:rsidRPr="00A91A8E">
        <w:rPr>
          <w:rFonts w:ascii="Times New Roman" w:hAnsi="Times New Roman" w:cs="Times New Roman"/>
          <w:i w:val="0"/>
          <w:color w:val="auto"/>
          <w:sz w:val="20"/>
          <w:szCs w:val="20"/>
        </w:rPr>
        <w:fldChar w:fldCharType="begin"/>
      </w:r>
      <w:r w:rsidRPr="00A91A8E">
        <w:rPr>
          <w:rFonts w:ascii="Times New Roman" w:hAnsi="Times New Roman" w:cs="Times New Roman"/>
          <w:i w:val="0"/>
          <w:color w:val="auto"/>
          <w:sz w:val="20"/>
          <w:szCs w:val="20"/>
        </w:rPr>
        <w:instrText xml:space="preserve"> SEQ Tabela_3. \* ARABIC </w:instrText>
      </w:r>
      <w:r w:rsidRPr="00A91A8E">
        <w:rPr>
          <w:rFonts w:ascii="Times New Roman" w:hAnsi="Times New Roman" w:cs="Times New Roman"/>
          <w:i w:val="0"/>
          <w:color w:val="auto"/>
          <w:sz w:val="20"/>
          <w:szCs w:val="20"/>
        </w:rPr>
        <w:fldChar w:fldCharType="separate"/>
      </w:r>
      <w:r w:rsidR="00494EDC">
        <w:rPr>
          <w:rFonts w:ascii="Times New Roman" w:hAnsi="Times New Roman" w:cs="Times New Roman"/>
          <w:i w:val="0"/>
          <w:noProof/>
          <w:color w:val="auto"/>
          <w:sz w:val="20"/>
          <w:szCs w:val="20"/>
        </w:rPr>
        <w:t>4</w:t>
      </w:r>
      <w:r w:rsidRPr="00A91A8E">
        <w:rPr>
          <w:rFonts w:ascii="Times New Roman" w:hAnsi="Times New Roman" w:cs="Times New Roman"/>
          <w:i w:val="0"/>
          <w:color w:val="auto"/>
          <w:sz w:val="20"/>
          <w:szCs w:val="20"/>
        </w:rPr>
        <w:fldChar w:fldCharType="end"/>
      </w:r>
      <w:r w:rsidR="00494BEF" w:rsidRPr="00A91A8E">
        <w:rPr>
          <w:rFonts w:ascii="Times New Roman" w:hAnsi="Times New Roman" w:cs="Times New Roman"/>
          <w:i w:val="0"/>
          <w:color w:val="auto"/>
          <w:sz w:val="20"/>
          <w:szCs w:val="20"/>
        </w:rPr>
        <w:t xml:space="preserve"> Atores do sistema</w:t>
      </w:r>
      <w:bookmarkEnd w:id="90"/>
      <w:bookmarkEnd w:id="91"/>
    </w:p>
    <w:p w:rsidR="00494BEF" w:rsidRDefault="00D72A58" w:rsidP="006944F2">
      <w:pPr>
        <w:spacing w:before="120" w:after="120" w:line="360" w:lineRule="auto"/>
        <w:ind w:firstLine="708"/>
        <w:jc w:val="both"/>
        <w:rPr>
          <w:rFonts w:ascii="Times New Roman" w:hAnsi="Times New Roman" w:cs="Times New Roman"/>
          <w:sz w:val="24"/>
          <w:szCs w:val="24"/>
        </w:rPr>
      </w:pPr>
      <w:r>
        <w:rPr>
          <w:rFonts w:ascii="Times New Roman" w:hAnsi="Times New Roman" w:cs="Times New Roman"/>
          <w:sz w:val="24"/>
          <w:szCs w:val="24"/>
        </w:rPr>
        <w:t>Na figura 3.1</w:t>
      </w:r>
      <w:r w:rsidR="00955C5E">
        <w:rPr>
          <w:rFonts w:ascii="Times New Roman" w:hAnsi="Times New Roman" w:cs="Times New Roman"/>
          <w:sz w:val="24"/>
          <w:szCs w:val="24"/>
        </w:rPr>
        <w:t xml:space="preserve"> temos o</w:t>
      </w:r>
      <w:r w:rsidR="00494BEF" w:rsidRPr="003E5065">
        <w:rPr>
          <w:rFonts w:ascii="Times New Roman" w:hAnsi="Times New Roman" w:cs="Times New Roman"/>
          <w:sz w:val="24"/>
          <w:szCs w:val="24"/>
        </w:rPr>
        <w:t xml:space="preserve"> diagrama de caso de uso do sistema, que faz menção ao sistema proposto para a Pastelaria Roseiral lda, onde se pode verificar as funcionalidades e serviços que farão parte do mesmo.</w:t>
      </w:r>
      <w:r w:rsidR="00494BEF">
        <w:rPr>
          <w:rFonts w:ascii="Times New Roman" w:hAnsi="Times New Roman" w:cs="Times New Roman"/>
          <w:sz w:val="24"/>
          <w:szCs w:val="24"/>
        </w:rPr>
        <w:t xml:space="preserve"> </w:t>
      </w:r>
    </w:p>
    <w:p w:rsidR="00A91A8E" w:rsidRDefault="00B807B1" w:rsidP="00A91A8E">
      <w:pPr>
        <w:keepNext/>
        <w:spacing w:before="120" w:after="120" w:line="360" w:lineRule="auto"/>
        <w:jc w:val="both"/>
      </w:pPr>
      <w:r>
        <w:rPr>
          <w:noProof/>
          <w:lang w:eastAsia="pt-PT"/>
        </w:rPr>
        <w:lastRenderedPageBreak/>
        <w:drawing>
          <wp:inline distT="0" distB="0" distL="0" distR="0" wp14:anchorId="3CF065E2" wp14:editId="6D8158E7">
            <wp:extent cx="5984910" cy="6821805"/>
            <wp:effectExtent l="0" t="0" r="0" b="0"/>
            <wp:docPr id="4" name="Imagem 4" descr="C:\Users\Noreica keyl\Desktop\Meus diagramas\UseCase Diagram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oreica keyl\Desktop\Meus diagramas\UseCase Diagram0.png"/>
                    <pic:cNvPicPr>
                      <a:picLocks noChangeAspect="1" noChangeArrowheads="1"/>
                    </pic:cNvPicPr>
                  </pic:nvPicPr>
                  <pic:blipFill rotWithShape="1">
                    <a:blip r:embed="rId13">
                      <a:extLst>
                        <a:ext uri="{28A0092B-C50C-407E-A947-70E740481C1C}">
                          <a14:useLocalDpi xmlns:a14="http://schemas.microsoft.com/office/drawing/2010/main" val="0"/>
                        </a:ext>
                      </a:extLst>
                    </a:blip>
                    <a:srcRect b="2420"/>
                    <a:stretch/>
                  </pic:blipFill>
                  <pic:spPr bwMode="auto">
                    <a:xfrm>
                      <a:off x="0" y="0"/>
                      <a:ext cx="6003422" cy="6842906"/>
                    </a:xfrm>
                    <a:prstGeom prst="rect">
                      <a:avLst/>
                    </a:prstGeom>
                    <a:noFill/>
                    <a:ln>
                      <a:noFill/>
                    </a:ln>
                    <a:extLst>
                      <a:ext uri="{53640926-AAD7-44D8-BBD7-CCE9431645EC}">
                        <a14:shadowObscured xmlns:a14="http://schemas.microsoft.com/office/drawing/2010/main"/>
                      </a:ext>
                    </a:extLst>
                  </pic:spPr>
                </pic:pic>
              </a:graphicData>
            </a:graphic>
          </wp:inline>
        </w:drawing>
      </w:r>
    </w:p>
    <w:p w:rsidR="009665CB" w:rsidRPr="00A91A8E" w:rsidRDefault="00A91A8E" w:rsidP="00A91A8E">
      <w:pPr>
        <w:pStyle w:val="Legenda"/>
        <w:jc w:val="center"/>
        <w:rPr>
          <w:ins w:id="92" w:author="Campos" w:date="2018-07-17T21:45:00Z"/>
          <w:rFonts w:ascii="Times New Roman" w:hAnsi="Times New Roman" w:cs="Times New Roman"/>
          <w:i w:val="0"/>
          <w:color w:val="auto"/>
          <w:sz w:val="28"/>
          <w:szCs w:val="24"/>
        </w:rPr>
      </w:pPr>
      <w:bookmarkStart w:id="93" w:name="_Toc526105300"/>
      <w:r w:rsidRPr="00A91A8E">
        <w:rPr>
          <w:rFonts w:ascii="Times New Roman" w:hAnsi="Times New Roman" w:cs="Times New Roman"/>
          <w:i w:val="0"/>
          <w:color w:val="auto"/>
        </w:rPr>
        <w:t xml:space="preserve">Figura 3. </w:t>
      </w:r>
      <w:r w:rsidRPr="00A91A8E">
        <w:rPr>
          <w:rFonts w:ascii="Times New Roman" w:hAnsi="Times New Roman" w:cs="Times New Roman"/>
          <w:i w:val="0"/>
          <w:color w:val="auto"/>
        </w:rPr>
        <w:fldChar w:fldCharType="begin"/>
      </w:r>
      <w:r w:rsidRPr="00A91A8E">
        <w:rPr>
          <w:rFonts w:ascii="Times New Roman" w:hAnsi="Times New Roman" w:cs="Times New Roman"/>
          <w:i w:val="0"/>
          <w:color w:val="auto"/>
        </w:rPr>
        <w:instrText xml:space="preserve"> SEQ Figura_3. \* ARABIC </w:instrText>
      </w:r>
      <w:r w:rsidRPr="00A91A8E">
        <w:rPr>
          <w:rFonts w:ascii="Times New Roman" w:hAnsi="Times New Roman" w:cs="Times New Roman"/>
          <w:i w:val="0"/>
          <w:color w:val="auto"/>
        </w:rPr>
        <w:fldChar w:fldCharType="separate"/>
      </w:r>
      <w:r w:rsidR="001A494C">
        <w:rPr>
          <w:rFonts w:ascii="Times New Roman" w:hAnsi="Times New Roman" w:cs="Times New Roman"/>
          <w:i w:val="0"/>
          <w:noProof/>
          <w:color w:val="auto"/>
        </w:rPr>
        <w:t>1</w:t>
      </w:r>
      <w:r w:rsidRPr="00A91A8E">
        <w:rPr>
          <w:rFonts w:ascii="Times New Roman" w:hAnsi="Times New Roman" w:cs="Times New Roman"/>
          <w:i w:val="0"/>
          <w:color w:val="auto"/>
        </w:rPr>
        <w:fldChar w:fldCharType="end"/>
      </w:r>
      <w:bookmarkStart w:id="94" w:name="_Toc520752355"/>
      <w:r w:rsidR="00442403" w:rsidRPr="00A91A8E">
        <w:rPr>
          <w:rFonts w:ascii="Times New Roman" w:hAnsi="Times New Roman" w:cs="Times New Roman"/>
          <w:i w:val="0"/>
          <w:color w:val="auto"/>
          <w:sz w:val="20"/>
        </w:rPr>
        <w:t xml:space="preserve"> </w:t>
      </w:r>
      <w:r w:rsidR="00494BEF" w:rsidRPr="00A91A8E">
        <w:rPr>
          <w:rFonts w:ascii="Times New Roman" w:hAnsi="Times New Roman" w:cs="Times New Roman"/>
          <w:i w:val="0"/>
          <w:color w:val="auto"/>
          <w:sz w:val="20"/>
        </w:rPr>
        <w:t>Diagrama de Caso de Uso do sistema</w:t>
      </w:r>
      <w:bookmarkEnd w:id="93"/>
      <w:bookmarkEnd w:id="94"/>
    </w:p>
    <w:p w:rsidR="009665CB" w:rsidRDefault="009665CB" w:rsidP="003E5065">
      <w:pPr>
        <w:spacing w:before="120" w:after="120" w:line="360" w:lineRule="auto"/>
        <w:jc w:val="both"/>
        <w:rPr>
          <w:rFonts w:ascii="Times New Roman" w:hAnsi="Times New Roman" w:cs="Times New Roman"/>
          <w:sz w:val="24"/>
          <w:szCs w:val="24"/>
        </w:rPr>
      </w:pPr>
    </w:p>
    <w:p w:rsidR="00292F23" w:rsidRDefault="00046826" w:rsidP="00066E28">
      <w:pPr>
        <w:pStyle w:val="Cabealho3"/>
        <w:numPr>
          <w:ilvl w:val="2"/>
          <w:numId w:val="15"/>
        </w:numPr>
        <w:rPr>
          <w:rFonts w:ascii="Times New Roman" w:hAnsi="Times New Roman" w:cs="Times New Roman"/>
          <w:sz w:val="24"/>
        </w:rPr>
      </w:pPr>
      <w:r w:rsidRPr="00494BEF">
        <w:rPr>
          <w:rFonts w:ascii="Times New Roman" w:hAnsi="Times New Roman" w:cs="Times New Roman"/>
          <w:sz w:val="24"/>
        </w:rPr>
        <w:t xml:space="preserve"> </w:t>
      </w:r>
      <w:bookmarkStart w:id="95" w:name="_Toc526105260"/>
      <w:r w:rsidRPr="00494BEF">
        <w:rPr>
          <w:rFonts w:ascii="Times New Roman" w:hAnsi="Times New Roman" w:cs="Times New Roman"/>
          <w:sz w:val="24"/>
        </w:rPr>
        <w:t>Descrição dos</w:t>
      </w:r>
      <w:r w:rsidR="00F55B87" w:rsidRPr="00494BEF">
        <w:rPr>
          <w:rFonts w:ascii="Times New Roman" w:hAnsi="Times New Roman" w:cs="Times New Roman"/>
          <w:sz w:val="24"/>
        </w:rPr>
        <w:t xml:space="preserve"> principais</w:t>
      </w:r>
      <w:r w:rsidR="00573BB9" w:rsidRPr="00494BEF">
        <w:rPr>
          <w:rFonts w:ascii="Times New Roman" w:hAnsi="Times New Roman" w:cs="Times New Roman"/>
          <w:sz w:val="24"/>
        </w:rPr>
        <w:t xml:space="preserve"> </w:t>
      </w:r>
      <w:r w:rsidRPr="00494BEF">
        <w:rPr>
          <w:rFonts w:ascii="Times New Roman" w:hAnsi="Times New Roman" w:cs="Times New Roman"/>
          <w:sz w:val="24"/>
        </w:rPr>
        <w:t>casos de uso do sistema</w:t>
      </w:r>
      <w:bookmarkEnd w:id="95"/>
    </w:p>
    <w:p w:rsidR="003C6585" w:rsidRDefault="00494BEF" w:rsidP="006944F2">
      <w:pPr>
        <w:spacing w:before="120" w:after="120" w:line="360" w:lineRule="auto"/>
        <w:ind w:firstLine="708"/>
        <w:jc w:val="both"/>
        <w:rPr>
          <w:rFonts w:ascii="Times New Roman" w:hAnsi="Times New Roman" w:cs="Times New Roman"/>
          <w:sz w:val="24"/>
          <w:szCs w:val="24"/>
        </w:rPr>
      </w:pPr>
      <w:r w:rsidRPr="00494BEF">
        <w:rPr>
          <w:rFonts w:ascii="Times New Roman" w:hAnsi="Times New Roman" w:cs="Times New Roman"/>
          <w:sz w:val="24"/>
          <w:szCs w:val="24"/>
        </w:rPr>
        <w:t>Neste ponto são apresentadas uma descrição do fluxo de execução de algun</w:t>
      </w:r>
      <w:r w:rsidR="00955C5E">
        <w:rPr>
          <w:rFonts w:ascii="Times New Roman" w:hAnsi="Times New Roman" w:cs="Times New Roman"/>
          <w:sz w:val="24"/>
          <w:szCs w:val="24"/>
        </w:rPr>
        <w:t>s casos de uso do nosso sistema.</w:t>
      </w:r>
    </w:p>
    <w:p w:rsidR="00494BEF" w:rsidRPr="00494BEF" w:rsidRDefault="00494BEF" w:rsidP="00066E28">
      <w:pPr>
        <w:pStyle w:val="PargrafodaLista"/>
        <w:numPr>
          <w:ilvl w:val="0"/>
          <w:numId w:val="14"/>
        </w:numPr>
        <w:spacing w:before="120" w:after="120" w:line="360" w:lineRule="auto"/>
        <w:jc w:val="both"/>
        <w:rPr>
          <w:rFonts w:ascii="Times New Roman" w:hAnsi="Times New Roman" w:cs="Times New Roman"/>
          <w:b/>
          <w:sz w:val="24"/>
          <w:szCs w:val="24"/>
        </w:rPr>
      </w:pPr>
      <w:r w:rsidRPr="00494BEF">
        <w:rPr>
          <w:rFonts w:ascii="Times New Roman" w:hAnsi="Times New Roman" w:cs="Times New Roman"/>
          <w:b/>
          <w:sz w:val="24"/>
          <w:szCs w:val="24"/>
        </w:rPr>
        <w:lastRenderedPageBreak/>
        <w:t>Descrição do caso de uso Cadastrar Produto</w:t>
      </w:r>
    </w:p>
    <w:tbl>
      <w:tblPr>
        <w:tblStyle w:val="GrelhaMdia1-Cor1"/>
        <w:tblW w:w="8947" w:type="dxa"/>
        <w:tblLook w:val="04A0" w:firstRow="1" w:lastRow="0" w:firstColumn="1" w:lastColumn="0" w:noHBand="0" w:noVBand="1"/>
      </w:tblPr>
      <w:tblGrid>
        <w:gridCol w:w="3936"/>
        <w:gridCol w:w="5011"/>
      </w:tblGrid>
      <w:tr w:rsidR="0077280C" w:rsidRPr="003E5065" w:rsidTr="0007269A">
        <w:trPr>
          <w:cnfStyle w:val="100000000000" w:firstRow="1" w:lastRow="0" w:firstColumn="0" w:lastColumn="0" w:oddVBand="0" w:evenVBand="0" w:oddHBand="0" w:evenHBand="0" w:firstRowFirstColumn="0" w:firstRowLastColumn="0" w:lastRowFirstColumn="0" w:lastRowLastColumn="0"/>
          <w:trHeight w:val="393"/>
        </w:trPr>
        <w:tc>
          <w:tcPr>
            <w:cnfStyle w:val="001000000000" w:firstRow="0" w:lastRow="0" w:firstColumn="1" w:lastColumn="0" w:oddVBand="0" w:evenVBand="0" w:oddHBand="0" w:evenHBand="0" w:firstRowFirstColumn="0" w:firstRowLastColumn="0" w:lastRowFirstColumn="0" w:lastRowLastColumn="0"/>
            <w:tcW w:w="3936" w:type="dxa"/>
          </w:tcPr>
          <w:p w:rsidR="0077280C" w:rsidRPr="003E5065" w:rsidRDefault="0077280C" w:rsidP="00A91A8E">
            <w:pPr>
              <w:spacing w:after="120"/>
              <w:jc w:val="both"/>
              <w:rPr>
                <w:rFonts w:ascii="Times New Roman" w:hAnsi="Times New Roman" w:cs="Times New Roman"/>
                <w:sz w:val="24"/>
                <w:szCs w:val="24"/>
              </w:rPr>
            </w:pPr>
            <w:r w:rsidRPr="003E5065">
              <w:rPr>
                <w:rFonts w:ascii="Times New Roman" w:hAnsi="Times New Roman" w:cs="Times New Roman"/>
                <w:sz w:val="24"/>
                <w:szCs w:val="24"/>
              </w:rPr>
              <w:t xml:space="preserve">Caso de uso </w:t>
            </w:r>
          </w:p>
        </w:tc>
        <w:tc>
          <w:tcPr>
            <w:tcW w:w="5011" w:type="dxa"/>
          </w:tcPr>
          <w:p w:rsidR="0077280C" w:rsidRPr="003E5065" w:rsidRDefault="0077280C" w:rsidP="00A91A8E">
            <w:pPr>
              <w:spacing w:after="120"/>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sidRPr="003E5065">
              <w:rPr>
                <w:rFonts w:ascii="Times New Roman" w:hAnsi="Times New Roman" w:cs="Times New Roman"/>
                <w:b w:val="0"/>
                <w:sz w:val="24"/>
                <w:szCs w:val="24"/>
              </w:rPr>
              <w:t>Cadastrar Produto.</w:t>
            </w:r>
          </w:p>
        </w:tc>
      </w:tr>
      <w:tr w:rsidR="0077280C" w:rsidRPr="003E5065" w:rsidTr="0007269A">
        <w:trPr>
          <w:cnfStyle w:val="000000100000" w:firstRow="0" w:lastRow="0" w:firstColumn="0" w:lastColumn="0" w:oddVBand="0" w:evenVBand="0" w:oddHBand="1" w:evenHBand="0" w:firstRowFirstColumn="0" w:firstRowLastColumn="0" w:lastRowFirstColumn="0" w:lastRowLastColumn="0"/>
          <w:trHeight w:val="393"/>
        </w:trPr>
        <w:tc>
          <w:tcPr>
            <w:cnfStyle w:val="001000000000" w:firstRow="0" w:lastRow="0" w:firstColumn="1" w:lastColumn="0" w:oddVBand="0" w:evenVBand="0" w:oddHBand="0" w:evenHBand="0" w:firstRowFirstColumn="0" w:firstRowLastColumn="0" w:lastRowFirstColumn="0" w:lastRowLastColumn="0"/>
            <w:tcW w:w="3936" w:type="dxa"/>
          </w:tcPr>
          <w:p w:rsidR="0077280C" w:rsidRPr="003E5065" w:rsidRDefault="0077280C" w:rsidP="00A91A8E">
            <w:pPr>
              <w:spacing w:after="120"/>
              <w:jc w:val="both"/>
              <w:rPr>
                <w:rFonts w:ascii="Times New Roman" w:hAnsi="Times New Roman" w:cs="Times New Roman"/>
                <w:sz w:val="24"/>
                <w:szCs w:val="24"/>
              </w:rPr>
            </w:pPr>
            <w:r w:rsidRPr="003E5065">
              <w:rPr>
                <w:rFonts w:ascii="Times New Roman" w:hAnsi="Times New Roman" w:cs="Times New Roman"/>
                <w:sz w:val="24"/>
                <w:szCs w:val="24"/>
              </w:rPr>
              <w:t>Actor</w:t>
            </w:r>
          </w:p>
        </w:tc>
        <w:tc>
          <w:tcPr>
            <w:tcW w:w="5011" w:type="dxa"/>
          </w:tcPr>
          <w:p w:rsidR="0077280C" w:rsidRPr="003E5065" w:rsidRDefault="0077280C" w:rsidP="00A91A8E">
            <w:pPr>
              <w:spacing w:after="12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E5065">
              <w:rPr>
                <w:rFonts w:ascii="Times New Roman" w:hAnsi="Times New Roman" w:cs="Times New Roman"/>
                <w:sz w:val="24"/>
                <w:szCs w:val="24"/>
              </w:rPr>
              <w:t>Gerente, vendedor.</w:t>
            </w:r>
          </w:p>
        </w:tc>
      </w:tr>
      <w:tr w:rsidR="0077280C" w:rsidRPr="003E5065" w:rsidTr="0007269A">
        <w:trPr>
          <w:trHeight w:val="786"/>
        </w:trPr>
        <w:tc>
          <w:tcPr>
            <w:cnfStyle w:val="001000000000" w:firstRow="0" w:lastRow="0" w:firstColumn="1" w:lastColumn="0" w:oddVBand="0" w:evenVBand="0" w:oddHBand="0" w:evenHBand="0" w:firstRowFirstColumn="0" w:firstRowLastColumn="0" w:lastRowFirstColumn="0" w:lastRowLastColumn="0"/>
            <w:tcW w:w="3936" w:type="dxa"/>
          </w:tcPr>
          <w:p w:rsidR="0077280C" w:rsidRPr="003E5065" w:rsidRDefault="0077280C" w:rsidP="00A91A8E">
            <w:pPr>
              <w:spacing w:after="120"/>
              <w:jc w:val="both"/>
              <w:rPr>
                <w:rFonts w:ascii="Times New Roman" w:hAnsi="Times New Roman" w:cs="Times New Roman"/>
                <w:sz w:val="24"/>
                <w:szCs w:val="24"/>
              </w:rPr>
            </w:pPr>
            <w:r w:rsidRPr="003E5065">
              <w:rPr>
                <w:rFonts w:ascii="Times New Roman" w:hAnsi="Times New Roman" w:cs="Times New Roman"/>
                <w:sz w:val="24"/>
                <w:szCs w:val="24"/>
              </w:rPr>
              <w:t>Descrição</w:t>
            </w:r>
          </w:p>
        </w:tc>
        <w:tc>
          <w:tcPr>
            <w:tcW w:w="5011" w:type="dxa"/>
          </w:tcPr>
          <w:p w:rsidR="0077280C" w:rsidRPr="003E5065" w:rsidRDefault="0077280C" w:rsidP="00A91A8E">
            <w:pPr>
              <w:spacing w:after="12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E5065">
              <w:rPr>
                <w:rFonts w:ascii="Times New Roman" w:hAnsi="Times New Roman" w:cs="Times New Roman"/>
                <w:sz w:val="24"/>
                <w:szCs w:val="24"/>
              </w:rPr>
              <w:t xml:space="preserve">Este caso de uso começa quando um vendedor ou gerente, acede o menu de produtos e solicita o </w:t>
            </w:r>
            <w:r w:rsidR="002242DF" w:rsidRPr="003E5065">
              <w:rPr>
                <w:rFonts w:ascii="Times New Roman" w:hAnsi="Times New Roman" w:cs="Times New Roman"/>
                <w:sz w:val="24"/>
                <w:szCs w:val="24"/>
              </w:rPr>
              <w:t>formulário</w:t>
            </w:r>
            <w:r w:rsidRPr="003E5065">
              <w:rPr>
                <w:rFonts w:ascii="Times New Roman" w:hAnsi="Times New Roman" w:cs="Times New Roman"/>
                <w:sz w:val="24"/>
                <w:szCs w:val="24"/>
              </w:rPr>
              <w:t xml:space="preserve"> “Novo Produto” para o cadastro.</w:t>
            </w:r>
          </w:p>
        </w:tc>
      </w:tr>
      <w:tr w:rsidR="0077280C" w:rsidRPr="003E5065" w:rsidTr="0007269A">
        <w:trPr>
          <w:cnfStyle w:val="000000100000" w:firstRow="0" w:lastRow="0" w:firstColumn="0" w:lastColumn="0" w:oddVBand="0" w:evenVBand="0" w:oddHBand="1" w:evenHBand="0" w:firstRowFirstColumn="0" w:firstRowLastColumn="0" w:lastRowFirstColumn="0" w:lastRowLastColumn="0"/>
          <w:trHeight w:val="393"/>
        </w:trPr>
        <w:tc>
          <w:tcPr>
            <w:cnfStyle w:val="001000000000" w:firstRow="0" w:lastRow="0" w:firstColumn="1" w:lastColumn="0" w:oddVBand="0" w:evenVBand="0" w:oddHBand="0" w:evenHBand="0" w:firstRowFirstColumn="0" w:firstRowLastColumn="0" w:lastRowFirstColumn="0" w:lastRowLastColumn="0"/>
            <w:tcW w:w="3936" w:type="dxa"/>
          </w:tcPr>
          <w:p w:rsidR="0077280C" w:rsidRPr="003E5065" w:rsidRDefault="0077280C" w:rsidP="00A91A8E">
            <w:pPr>
              <w:spacing w:after="120"/>
              <w:jc w:val="both"/>
              <w:rPr>
                <w:rFonts w:ascii="Times New Roman" w:hAnsi="Times New Roman" w:cs="Times New Roman"/>
                <w:sz w:val="24"/>
                <w:szCs w:val="24"/>
              </w:rPr>
            </w:pPr>
            <w:r w:rsidRPr="003E5065">
              <w:rPr>
                <w:rFonts w:ascii="Times New Roman" w:hAnsi="Times New Roman" w:cs="Times New Roman"/>
                <w:sz w:val="24"/>
                <w:szCs w:val="24"/>
              </w:rPr>
              <w:t xml:space="preserve">Referência </w:t>
            </w:r>
          </w:p>
        </w:tc>
        <w:tc>
          <w:tcPr>
            <w:tcW w:w="5011" w:type="dxa"/>
          </w:tcPr>
          <w:p w:rsidR="0077280C" w:rsidRPr="003E5065" w:rsidRDefault="0077280C" w:rsidP="00A91A8E">
            <w:pPr>
              <w:spacing w:after="12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E5065">
              <w:rPr>
                <w:rFonts w:ascii="Times New Roman" w:hAnsi="Times New Roman" w:cs="Times New Roman"/>
                <w:sz w:val="24"/>
                <w:szCs w:val="24"/>
              </w:rPr>
              <w:t>RF</w:t>
            </w:r>
            <w:r w:rsidR="001F706E" w:rsidRPr="003E5065">
              <w:rPr>
                <w:rFonts w:ascii="Times New Roman" w:hAnsi="Times New Roman" w:cs="Times New Roman"/>
                <w:sz w:val="24"/>
                <w:szCs w:val="24"/>
              </w:rPr>
              <w:t xml:space="preserve"> 002</w:t>
            </w:r>
          </w:p>
        </w:tc>
      </w:tr>
      <w:tr w:rsidR="0077280C" w:rsidRPr="003E5065" w:rsidTr="0007269A">
        <w:trPr>
          <w:trHeight w:val="393"/>
        </w:trPr>
        <w:tc>
          <w:tcPr>
            <w:cnfStyle w:val="001000000000" w:firstRow="0" w:lastRow="0" w:firstColumn="1" w:lastColumn="0" w:oddVBand="0" w:evenVBand="0" w:oddHBand="0" w:evenHBand="0" w:firstRowFirstColumn="0" w:firstRowLastColumn="0" w:lastRowFirstColumn="0" w:lastRowLastColumn="0"/>
            <w:tcW w:w="3936" w:type="dxa"/>
          </w:tcPr>
          <w:p w:rsidR="0077280C" w:rsidRPr="003E5065" w:rsidRDefault="0077280C" w:rsidP="00A91A8E">
            <w:pPr>
              <w:spacing w:after="120"/>
              <w:jc w:val="both"/>
              <w:rPr>
                <w:rFonts w:ascii="Times New Roman" w:hAnsi="Times New Roman" w:cs="Times New Roman"/>
                <w:sz w:val="24"/>
                <w:szCs w:val="24"/>
              </w:rPr>
            </w:pPr>
            <w:r w:rsidRPr="003E5065">
              <w:rPr>
                <w:rFonts w:ascii="Times New Roman" w:hAnsi="Times New Roman" w:cs="Times New Roman"/>
                <w:sz w:val="24"/>
                <w:szCs w:val="24"/>
              </w:rPr>
              <w:t>Pré-Condições</w:t>
            </w:r>
          </w:p>
        </w:tc>
        <w:tc>
          <w:tcPr>
            <w:tcW w:w="5011" w:type="dxa"/>
          </w:tcPr>
          <w:p w:rsidR="0077280C" w:rsidRPr="003E5065" w:rsidRDefault="000868F1" w:rsidP="00A91A8E">
            <w:pPr>
              <w:spacing w:after="12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E5065">
              <w:rPr>
                <w:rFonts w:ascii="Times New Roman" w:hAnsi="Times New Roman" w:cs="Times New Roman"/>
                <w:sz w:val="24"/>
                <w:szCs w:val="24"/>
              </w:rPr>
              <w:t>O</w:t>
            </w:r>
            <w:r w:rsidR="001F706E" w:rsidRPr="003E5065">
              <w:rPr>
                <w:rFonts w:ascii="Times New Roman" w:hAnsi="Times New Roman" w:cs="Times New Roman"/>
                <w:sz w:val="24"/>
                <w:szCs w:val="24"/>
              </w:rPr>
              <w:t xml:space="preserve"> </w:t>
            </w:r>
            <w:r w:rsidR="00A91A8E" w:rsidRPr="003E5065">
              <w:rPr>
                <w:rFonts w:ascii="Times New Roman" w:hAnsi="Times New Roman" w:cs="Times New Roman"/>
                <w:sz w:val="24"/>
                <w:szCs w:val="24"/>
              </w:rPr>
              <w:t>usuário</w:t>
            </w:r>
            <w:r w:rsidR="001F706E" w:rsidRPr="003E5065">
              <w:rPr>
                <w:rFonts w:ascii="Times New Roman" w:hAnsi="Times New Roman" w:cs="Times New Roman"/>
                <w:sz w:val="24"/>
                <w:szCs w:val="24"/>
              </w:rPr>
              <w:t xml:space="preserve"> deve estar logado com o perfil “vendedor” ou “Administrador</w:t>
            </w:r>
            <w:r w:rsidR="0007269A" w:rsidRPr="003E5065">
              <w:rPr>
                <w:rFonts w:ascii="Times New Roman" w:hAnsi="Times New Roman" w:cs="Times New Roman"/>
                <w:sz w:val="24"/>
                <w:szCs w:val="24"/>
              </w:rPr>
              <w:t>”</w:t>
            </w:r>
          </w:p>
        </w:tc>
      </w:tr>
      <w:tr w:rsidR="0077280C" w:rsidRPr="003E5065" w:rsidTr="00466D17">
        <w:trPr>
          <w:cnfStyle w:val="000000100000" w:firstRow="0" w:lastRow="0" w:firstColumn="0" w:lastColumn="0" w:oddVBand="0" w:evenVBand="0" w:oddHBand="1" w:evenHBand="0" w:firstRowFirstColumn="0" w:firstRowLastColumn="0" w:lastRowFirstColumn="0" w:lastRowLastColumn="0"/>
          <w:trHeight w:val="393"/>
        </w:trPr>
        <w:tc>
          <w:tcPr>
            <w:cnfStyle w:val="001000000000" w:firstRow="0" w:lastRow="0" w:firstColumn="1" w:lastColumn="0" w:oddVBand="0" w:evenVBand="0" w:oddHBand="0" w:evenHBand="0" w:firstRowFirstColumn="0" w:firstRowLastColumn="0" w:lastRowFirstColumn="0" w:lastRowLastColumn="0"/>
            <w:tcW w:w="8947" w:type="dxa"/>
            <w:gridSpan w:val="2"/>
          </w:tcPr>
          <w:p w:rsidR="0077280C" w:rsidRPr="003E5065" w:rsidRDefault="0077280C" w:rsidP="00A91A8E">
            <w:pPr>
              <w:spacing w:after="120"/>
              <w:jc w:val="both"/>
              <w:rPr>
                <w:rFonts w:ascii="Times New Roman" w:hAnsi="Times New Roman" w:cs="Times New Roman"/>
                <w:sz w:val="24"/>
                <w:szCs w:val="24"/>
              </w:rPr>
            </w:pPr>
            <w:r w:rsidRPr="003E5065">
              <w:rPr>
                <w:rFonts w:ascii="Times New Roman" w:hAnsi="Times New Roman" w:cs="Times New Roman"/>
                <w:sz w:val="24"/>
                <w:szCs w:val="24"/>
              </w:rPr>
              <w:t>Fluxo Normal de Eventos</w:t>
            </w:r>
          </w:p>
        </w:tc>
      </w:tr>
      <w:tr w:rsidR="0077280C" w:rsidRPr="003E5065" w:rsidTr="00494BEF">
        <w:trPr>
          <w:trHeight w:val="524"/>
        </w:trPr>
        <w:tc>
          <w:tcPr>
            <w:cnfStyle w:val="001000000000" w:firstRow="0" w:lastRow="0" w:firstColumn="1" w:lastColumn="0" w:oddVBand="0" w:evenVBand="0" w:oddHBand="0" w:evenHBand="0" w:firstRowFirstColumn="0" w:firstRowLastColumn="0" w:lastRowFirstColumn="0" w:lastRowLastColumn="0"/>
            <w:tcW w:w="3936" w:type="dxa"/>
          </w:tcPr>
          <w:p w:rsidR="0077280C" w:rsidRPr="003E5065" w:rsidRDefault="0077280C" w:rsidP="00A91A8E">
            <w:pPr>
              <w:jc w:val="both"/>
              <w:rPr>
                <w:rFonts w:ascii="Times New Roman" w:hAnsi="Times New Roman" w:cs="Times New Roman"/>
                <w:sz w:val="24"/>
                <w:szCs w:val="24"/>
              </w:rPr>
            </w:pPr>
            <w:r w:rsidRPr="003E5065">
              <w:rPr>
                <w:rFonts w:ascii="Times New Roman" w:hAnsi="Times New Roman" w:cs="Times New Roman"/>
                <w:sz w:val="24"/>
                <w:szCs w:val="24"/>
              </w:rPr>
              <w:t xml:space="preserve">Acção do Actor </w:t>
            </w:r>
          </w:p>
        </w:tc>
        <w:tc>
          <w:tcPr>
            <w:tcW w:w="5011" w:type="dxa"/>
          </w:tcPr>
          <w:p w:rsidR="0077280C" w:rsidRPr="003E5065" w:rsidRDefault="0077280C" w:rsidP="00A91A8E">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r w:rsidRPr="003E5065">
              <w:rPr>
                <w:rFonts w:ascii="Times New Roman" w:hAnsi="Times New Roman" w:cs="Times New Roman"/>
                <w:b/>
                <w:sz w:val="24"/>
                <w:szCs w:val="24"/>
              </w:rPr>
              <w:t>Resposta do Sistema</w:t>
            </w:r>
          </w:p>
        </w:tc>
      </w:tr>
      <w:tr w:rsidR="0077280C" w:rsidRPr="003E5065" w:rsidTr="00A91A8E">
        <w:trPr>
          <w:cnfStyle w:val="000000100000" w:firstRow="0" w:lastRow="0" w:firstColumn="0" w:lastColumn="0" w:oddVBand="0" w:evenVBand="0" w:oddHBand="1" w:evenHBand="0" w:firstRowFirstColumn="0" w:firstRowLastColumn="0" w:lastRowFirstColumn="0" w:lastRowLastColumn="0"/>
          <w:trHeight w:val="2212"/>
        </w:trPr>
        <w:tc>
          <w:tcPr>
            <w:cnfStyle w:val="001000000000" w:firstRow="0" w:lastRow="0" w:firstColumn="1" w:lastColumn="0" w:oddVBand="0" w:evenVBand="0" w:oddHBand="0" w:evenHBand="0" w:firstRowFirstColumn="0" w:firstRowLastColumn="0" w:lastRowFirstColumn="0" w:lastRowLastColumn="0"/>
            <w:tcW w:w="3936" w:type="dxa"/>
          </w:tcPr>
          <w:p w:rsidR="0007269A" w:rsidRPr="003E5065" w:rsidRDefault="001F706E" w:rsidP="00A91A8E">
            <w:pPr>
              <w:spacing w:after="120"/>
              <w:jc w:val="both"/>
              <w:rPr>
                <w:rFonts w:ascii="Times New Roman" w:hAnsi="Times New Roman" w:cs="Times New Roman"/>
                <w:b w:val="0"/>
                <w:sz w:val="24"/>
                <w:szCs w:val="24"/>
              </w:rPr>
            </w:pPr>
            <w:r w:rsidRPr="003E5065">
              <w:rPr>
                <w:rFonts w:ascii="Times New Roman" w:hAnsi="Times New Roman" w:cs="Times New Roman"/>
                <w:b w:val="0"/>
                <w:sz w:val="24"/>
                <w:szCs w:val="24"/>
              </w:rPr>
              <w:t xml:space="preserve">1. </w:t>
            </w:r>
            <w:r w:rsidR="0007269A" w:rsidRPr="003E5065">
              <w:rPr>
                <w:rFonts w:ascii="Times New Roman" w:hAnsi="Times New Roman" w:cs="Times New Roman"/>
                <w:b w:val="0"/>
                <w:sz w:val="24"/>
                <w:szCs w:val="24"/>
              </w:rPr>
              <w:t>Solicita o</w:t>
            </w:r>
            <w:r w:rsidRPr="003E5065">
              <w:rPr>
                <w:rFonts w:ascii="Times New Roman" w:hAnsi="Times New Roman" w:cs="Times New Roman"/>
                <w:b w:val="0"/>
                <w:sz w:val="24"/>
                <w:szCs w:val="24"/>
              </w:rPr>
              <w:t xml:space="preserve"> menu produtos.</w:t>
            </w:r>
          </w:p>
          <w:p w:rsidR="001F706E" w:rsidRPr="003E5065" w:rsidRDefault="0007269A" w:rsidP="00A91A8E">
            <w:pPr>
              <w:spacing w:after="120"/>
              <w:jc w:val="both"/>
              <w:rPr>
                <w:rFonts w:ascii="Times New Roman" w:hAnsi="Times New Roman" w:cs="Times New Roman"/>
                <w:b w:val="0"/>
                <w:sz w:val="24"/>
                <w:szCs w:val="24"/>
              </w:rPr>
            </w:pPr>
            <w:r w:rsidRPr="003E5065">
              <w:rPr>
                <w:rFonts w:ascii="Times New Roman" w:hAnsi="Times New Roman" w:cs="Times New Roman"/>
                <w:b w:val="0"/>
                <w:sz w:val="24"/>
                <w:szCs w:val="24"/>
              </w:rPr>
              <w:t>3</w:t>
            </w:r>
            <w:r w:rsidR="00F856FF" w:rsidRPr="003E5065">
              <w:rPr>
                <w:rFonts w:ascii="Times New Roman" w:hAnsi="Times New Roman" w:cs="Times New Roman"/>
                <w:b w:val="0"/>
                <w:sz w:val="24"/>
                <w:szCs w:val="24"/>
              </w:rPr>
              <w:t xml:space="preserve">. Solicita o </w:t>
            </w:r>
            <w:r w:rsidR="00A91A8E" w:rsidRPr="003E5065">
              <w:rPr>
                <w:rFonts w:ascii="Times New Roman" w:hAnsi="Times New Roman" w:cs="Times New Roman"/>
                <w:b w:val="0"/>
                <w:sz w:val="24"/>
                <w:szCs w:val="24"/>
              </w:rPr>
              <w:t>formulário</w:t>
            </w:r>
            <w:r w:rsidR="001F706E" w:rsidRPr="003E5065">
              <w:rPr>
                <w:rFonts w:ascii="Times New Roman" w:hAnsi="Times New Roman" w:cs="Times New Roman"/>
                <w:b w:val="0"/>
                <w:sz w:val="24"/>
                <w:szCs w:val="24"/>
              </w:rPr>
              <w:t xml:space="preserve"> “Novo Produto”</w:t>
            </w:r>
          </w:p>
          <w:p w:rsidR="001F706E" w:rsidRPr="003E5065" w:rsidRDefault="0007269A" w:rsidP="00A91A8E">
            <w:pPr>
              <w:spacing w:after="120"/>
              <w:jc w:val="both"/>
              <w:rPr>
                <w:rFonts w:ascii="Times New Roman" w:hAnsi="Times New Roman" w:cs="Times New Roman"/>
                <w:b w:val="0"/>
                <w:sz w:val="24"/>
                <w:szCs w:val="24"/>
              </w:rPr>
            </w:pPr>
            <w:r w:rsidRPr="003E5065">
              <w:rPr>
                <w:rFonts w:ascii="Times New Roman" w:hAnsi="Times New Roman" w:cs="Times New Roman"/>
                <w:b w:val="0"/>
                <w:sz w:val="24"/>
                <w:szCs w:val="24"/>
              </w:rPr>
              <w:t xml:space="preserve">5.O usuário preenche o </w:t>
            </w:r>
            <w:r w:rsidR="00A91A8E" w:rsidRPr="003E5065">
              <w:rPr>
                <w:rFonts w:ascii="Times New Roman" w:hAnsi="Times New Roman" w:cs="Times New Roman"/>
                <w:b w:val="0"/>
                <w:sz w:val="24"/>
                <w:szCs w:val="24"/>
              </w:rPr>
              <w:t>formulário</w:t>
            </w:r>
            <w:r w:rsidRPr="003E5065">
              <w:rPr>
                <w:rFonts w:ascii="Times New Roman" w:hAnsi="Times New Roman" w:cs="Times New Roman"/>
                <w:b w:val="0"/>
                <w:sz w:val="24"/>
                <w:szCs w:val="24"/>
              </w:rPr>
              <w:t xml:space="preserve"> com os dados que são: Tipo de produto, o nome,</w:t>
            </w:r>
            <w:r w:rsidR="00494BEF">
              <w:rPr>
                <w:rFonts w:ascii="Times New Roman" w:hAnsi="Times New Roman" w:cs="Times New Roman"/>
                <w:b w:val="0"/>
                <w:sz w:val="24"/>
                <w:szCs w:val="24"/>
              </w:rPr>
              <w:t xml:space="preserve"> </w:t>
            </w:r>
            <w:r w:rsidRPr="003E5065">
              <w:rPr>
                <w:rFonts w:ascii="Times New Roman" w:hAnsi="Times New Roman" w:cs="Times New Roman"/>
                <w:b w:val="0"/>
                <w:sz w:val="24"/>
                <w:szCs w:val="24"/>
              </w:rPr>
              <w:t>a imagem e a composição do produto.</w:t>
            </w:r>
          </w:p>
        </w:tc>
        <w:tc>
          <w:tcPr>
            <w:tcW w:w="5011" w:type="dxa"/>
          </w:tcPr>
          <w:p w:rsidR="0077280C" w:rsidRPr="003E5065" w:rsidRDefault="0077280C" w:rsidP="00A91A8E">
            <w:pPr>
              <w:spacing w:after="12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E5065">
              <w:rPr>
                <w:rFonts w:ascii="Times New Roman" w:hAnsi="Times New Roman" w:cs="Times New Roman"/>
                <w:sz w:val="24"/>
                <w:szCs w:val="24"/>
              </w:rPr>
              <w:t>2. O si</w:t>
            </w:r>
            <w:r w:rsidR="001F706E" w:rsidRPr="003E5065">
              <w:rPr>
                <w:rFonts w:ascii="Times New Roman" w:hAnsi="Times New Roman" w:cs="Times New Roman"/>
                <w:sz w:val="24"/>
                <w:szCs w:val="24"/>
              </w:rPr>
              <w:t>stema mostra a C</w:t>
            </w:r>
            <w:r w:rsidR="00F856FF" w:rsidRPr="003E5065">
              <w:rPr>
                <w:rFonts w:ascii="Times New Roman" w:hAnsi="Times New Roman" w:cs="Times New Roman"/>
                <w:sz w:val="24"/>
                <w:szCs w:val="24"/>
              </w:rPr>
              <w:t>.</w:t>
            </w:r>
            <w:r w:rsidR="001F706E" w:rsidRPr="003E5065">
              <w:rPr>
                <w:rFonts w:ascii="Times New Roman" w:hAnsi="Times New Roman" w:cs="Times New Roman"/>
                <w:sz w:val="24"/>
                <w:szCs w:val="24"/>
              </w:rPr>
              <w:t xml:space="preserve">I produtos </w:t>
            </w:r>
          </w:p>
          <w:p w:rsidR="0077280C" w:rsidRPr="003E5065" w:rsidRDefault="0007269A" w:rsidP="00A91A8E">
            <w:pPr>
              <w:spacing w:after="12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E5065">
              <w:rPr>
                <w:rFonts w:ascii="Times New Roman" w:hAnsi="Times New Roman" w:cs="Times New Roman"/>
                <w:sz w:val="24"/>
                <w:szCs w:val="24"/>
              </w:rPr>
              <w:t>4</w:t>
            </w:r>
            <w:r w:rsidR="001F706E" w:rsidRPr="003E5065">
              <w:rPr>
                <w:rFonts w:ascii="Times New Roman" w:hAnsi="Times New Roman" w:cs="Times New Roman"/>
                <w:sz w:val="24"/>
                <w:szCs w:val="24"/>
              </w:rPr>
              <w:t>. O sistema</w:t>
            </w:r>
            <w:r w:rsidR="00F856FF" w:rsidRPr="003E5065">
              <w:rPr>
                <w:rFonts w:ascii="Times New Roman" w:hAnsi="Times New Roman" w:cs="Times New Roman"/>
                <w:sz w:val="24"/>
                <w:szCs w:val="24"/>
              </w:rPr>
              <w:t xml:space="preserve"> </w:t>
            </w:r>
            <w:r w:rsidR="00494BEF" w:rsidRPr="003E5065">
              <w:rPr>
                <w:rFonts w:ascii="Times New Roman" w:hAnsi="Times New Roman" w:cs="Times New Roman"/>
                <w:sz w:val="24"/>
                <w:szCs w:val="24"/>
              </w:rPr>
              <w:t>mostra C.I</w:t>
            </w:r>
            <w:r w:rsidR="00F856FF" w:rsidRPr="003E5065">
              <w:rPr>
                <w:rFonts w:ascii="Times New Roman" w:hAnsi="Times New Roman" w:cs="Times New Roman"/>
                <w:sz w:val="24"/>
                <w:szCs w:val="24"/>
              </w:rPr>
              <w:t xml:space="preserve"> </w:t>
            </w:r>
            <w:r w:rsidR="001F706E" w:rsidRPr="003E5065">
              <w:rPr>
                <w:rFonts w:ascii="Times New Roman" w:hAnsi="Times New Roman" w:cs="Times New Roman"/>
                <w:sz w:val="24"/>
                <w:szCs w:val="24"/>
              </w:rPr>
              <w:t>Novo Produto.</w:t>
            </w:r>
          </w:p>
          <w:p w:rsidR="0007269A" w:rsidRPr="003E5065" w:rsidRDefault="0007269A" w:rsidP="00A91A8E">
            <w:pPr>
              <w:spacing w:after="12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E5065">
              <w:rPr>
                <w:rFonts w:ascii="Times New Roman" w:hAnsi="Times New Roman" w:cs="Times New Roman"/>
                <w:sz w:val="24"/>
                <w:szCs w:val="24"/>
              </w:rPr>
              <w:t>6.</w:t>
            </w:r>
            <w:r w:rsidR="000868F1" w:rsidRPr="003E5065">
              <w:rPr>
                <w:rFonts w:ascii="Times New Roman" w:hAnsi="Times New Roman" w:cs="Times New Roman"/>
                <w:sz w:val="24"/>
                <w:szCs w:val="24"/>
              </w:rPr>
              <w:t xml:space="preserve"> O sistema valida os dados inseridos.</w:t>
            </w:r>
          </w:p>
          <w:p w:rsidR="000868F1" w:rsidRPr="003E5065" w:rsidRDefault="000868F1" w:rsidP="00A91A8E">
            <w:pPr>
              <w:spacing w:after="12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E5065">
              <w:rPr>
                <w:rFonts w:ascii="Times New Roman" w:hAnsi="Times New Roman" w:cs="Times New Roman"/>
                <w:sz w:val="24"/>
                <w:szCs w:val="24"/>
              </w:rPr>
              <w:t>7.Guarda o registro do novo produto.</w:t>
            </w:r>
          </w:p>
          <w:p w:rsidR="000868F1" w:rsidRPr="003E5065" w:rsidRDefault="000868F1" w:rsidP="00A91A8E">
            <w:pPr>
              <w:spacing w:after="12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p w:rsidR="000868F1" w:rsidRPr="003E5065" w:rsidRDefault="000868F1" w:rsidP="00A91A8E">
            <w:pPr>
              <w:keepNext/>
              <w:spacing w:after="12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bl>
    <w:p w:rsidR="002242DF" w:rsidRPr="00A91A8E" w:rsidRDefault="00A91A8E" w:rsidP="00A91A8E">
      <w:pPr>
        <w:pStyle w:val="Legenda"/>
        <w:jc w:val="center"/>
        <w:rPr>
          <w:rFonts w:ascii="Times New Roman" w:hAnsi="Times New Roman" w:cs="Times New Roman"/>
          <w:i w:val="0"/>
          <w:color w:val="auto"/>
          <w:sz w:val="20"/>
          <w:szCs w:val="20"/>
        </w:rPr>
      </w:pPr>
      <w:bookmarkStart w:id="96" w:name="_Toc520751443"/>
      <w:bookmarkStart w:id="97" w:name="_Toc526105370"/>
      <w:r w:rsidRPr="00A91A8E">
        <w:rPr>
          <w:rFonts w:ascii="Times New Roman" w:hAnsi="Times New Roman" w:cs="Times New Roman"/>
          <w:i w:val="0"/>
          <w:color w:val="auto"/>
          <w:sz w:val="20"/>
          <w:szCs w:val="20"/>
        </w:rPr>
        <w:t xml:space="preserve">Tabela 3. </w:t>
      </w:r>
      <w:r w:rsidRPr="00A91A8E">
        <w:rPr>
          <w:rFonts w:ascii="Times New Roman" w:hAnsi="Times New Roman" w:cs="Times New Roman"/>
          <w:i w:val="0"/>
          <w:color w:val="auto"/>
          <w:sz w:val="20"/>
          <w:szCs w:val="20"/>
        </w:rPr>
        <w:fldChar w:fldCharType="begin"/>
      </w:r>
      <w:r w:rsidRPr="00A91A8E">
        <w:rPr>
          <w:rFonts w:ascii="Times New Roman" w:hAnsi="Times New Roman" w:cs="Times New Roman"/>
          <w:i w:val="0"/>
          <w:color w:val="auto"/>
          <w:sz w:val="20"/>
          <w:szCs w:val="20"/>
        </w:rPr>
        <w:instrText xml:space="preserve"> SEQ Tabela_3. \* ARABIC </w:instrText>
      </w:r>
      <w:r w:rsidRPr="00A91A8E">
        <w:rPr>
          <w:rFonts w:ascii="Times New Roman" w:hAnsi="Times New Roman" w:cs="Times New Roman"/>
          <w:i w:val="0"/>
          <w:color w:val="auto"/>
          <w:sz w:val="20"/>
          <w:szCs w:val="20"/>
        </w:rPr>
        <w:fldChar w:fldCharType="separate"/>
      </w:r>
      <w:r w:rsidR="00494EDC">
        <w:rPr>
          <w:rFonts w:ascii="Times New Roman" w:hAnsi="Times New Roman" w:cs="Times New Roman"/>
          <w:i w:val="0"/>
          <w:noProof/>
          <w:color w:val="auto"/>
          <w:sz w:val="20"/>
          <w:szCs w:val="20"/>
        </w:rPr>
        <w:t>5</w:t>
      </w:r>
      <w:r w:rsidRPr="00A91A8E">
        <w:rPr>
          <w:rFonts w:ascii="Times New Roman" w:hAnsi="Times New Roman" w:cs="Times New Roman"/>
          <w:i w:val="0"/>
          <w:color w:val="auto"/>
          <w:sz w:val="20"/>
          <w:szCs w:val="20"/>
        </w:rPr>
        <w:fldChar w:fldCharType="end"/>
      </w:r>
      <w:r w:rsidR="00940F7E" w:rsidRPr="00A91A8E">
        <w:rPr>
          <w:rFonts w:ascii="Times New Roman" w:hAnsi="Times New Roman" w:cs="Times New Roman"/>
          <w:i w:val="0"/>
          <w:color w:val="auto"/>
          <w:sz w:val="20"/>
          <w:szCs w:val="20"/>
        </w:rPr>
        <w:t xml:space="preserve"> </w:t>
      </w:r>
      <w:r w:rsidR="002242DF" w:rsidRPr="00A91A8E">
        <w:rPr>
          <w:rFonts w:ascii="Times New Roman" w:hAnsi="Times New Roman" w:cs="Times New Roman"/>
          <w:i w:val="0"/>
          <w:color w:val="auto"/>
          <w:sz w:val="20"/>
          <w:szCs w:val="20"/>
        </w:rPr>
        <w:t>Descrição do caso de uso Cadastrar Produto</w:t>
      </w:r>
      <w:bookmarkEnd w:id="96"/>
      <w:bookmarkEnd w:id="97"/>
    </w:p>
    <w:p w:rsidR="000C36BC" w:rsidRPr="002242DF" w:rsidRDefault="002242DF" w:rsidP="00066E28">
      <w:pPr>
        <w:pStyle w:val="PargrafodaLista"/>
        <w:numPr>
          <w:ilvl w:val="0"/>
          <w:numId w:val="14"/>
        </w:numPr>
        <w:spacing w:before="120" w:after="120" w:line="360" w:lineRule="auto"/>
        <w:jc w:val="both"/>
        <w:rPr>
          <w:rFonts w:ascii="Times New Roman" w:hAnsi="Times New Roman" w:cs="Times New Roman"/>
          <w:b/>
          <w:sz w:val="24"/>
          <w:szCs w:val="24"/>
        </w:rPr>
      </w:pPr>
      <w:r w:rsidRPr="002242DF">
        <w:rPr>
          <w:rFonts w:ascii="Times New Roman" w:hAnsi="Times New Roman" w:cs="Times New Roman"/>
          <w:b/>
          <w:sz w:val="24"/>
          <w:szCs w:val="24"/>
        </w:rPr>
        <w:t>Descrição do caso de Uso Registrar Entradas de produtos</w:t>
      </w:r>
    </w:p>
    <w:tbl>
      <w:tblPr>
        <w:tblStyle w:val="GrelhaMdia1-Cor1"/>
        <w:tblW w:w="0" w:type="auto"/>
        <w:tblInd w:w="-318" w:type="dxa"/>
        <w:tblLook w:val="04A0" w:firstRow="1" w:lastRow="0" w:firstColumn="1" w:lastColumn="0" w:noHBand="0" w:noVBand="1"/>
      </w:tblPr>
      <w:tblGrid>
        <w:gridCol w:w="2978"/>
        <w:gridCol w:w="6237"/>
      </w:tblGrid>
      <w:tr w:rsidR="00392DF4" w:rsidRPr="003E5065" w:rsidTr="00A91A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8" w:type="dxa"/>
          </w:tcPr>
          <w:p w:rsidR="00392DF4" w:rsidRPr="003E5065" w:rsidRDefault="00392DF4" w:rsidP="002242DF">
            <w:pPr>
              <w:spacing w:before="120" w:after="120"/>
              <w:jc w:val="both"/>
              <w:rPr>
                <w:rFonts w:ascii="Times New Roman" w:hAnsi="Times New Roman" w:cs="Times New Roman"/>
                <w:sz w:val="24"/>
                <w:szCs w:val="24"/>
              </w:rPr>
            </w:pPr>
            <w:r w:rsidRPr="003E5065">
              <w:rPr>
                <w:rFonts w:ascii="Times New Roman" w:hAnsi="Times New Roman" w:cs="Times New Roman"/>
                <w:sz w:val="24"/>
                <w:szCs w:val="24"/>
              </w:rPr>
              <w:t>Caso de Uso</w:t>
            </w:r>
          </w:p>
        </w:tc>
        <w:tc>
          <w:tcPr>
            <w:tcW w:w="6237" w:type="dxa"/>
          </w:tcPr>
          <w:p w:rsidR="00392DF4" w:rsidRPr="003E5065" w:rsidRDefault="002242DF" w:rsidP="002242DF">
            <w:pPr>
              <w:spacing w:before="120" w:after="120"/>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sidRPr="003E5065">
              <w:rPr>
                <w:rFonts w:ascii="Times New Roman" w:hAnsi="Times New Roman" w:cs="Times New Roman"/>
                <w:b w:val="0"/>
                <w:sz w:val="24"/>
                <w:szCs w:val="24"/>
              </w:rPr>
              <w:t>Registrar Entradas</w:t>
            </w:r>
            <w:r w:rsidR="00990B51" w:rsidRPr="003E5065">
              <w:rPr>
                <w:rFonts w:ascii="Times New Roman" w:hAnsi="Times New Roman" w:cs="Times New Roman"/>
                <w:b w:val="0"/>
                <w:sz w:val="24"/>
                <w:szCs w:val="24"/>
              </w:rPr>
              <w:t xml:space="preserve"> de produtos </w:t>
            </w:r>
          </w:p>
        </w:tc>
      </w:tr>
      <w:tr w:rsidR="00392DF4" w:rsidRPr="003E5065" w:rsidTr="00A91A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8" w:type="dxa"/>
          </w:tcPr>
          <w:p w:rsidR="00392DF4" w:rsidRPr="003E5065" w:rsidRDefault="00392DF4" w:rsidP="002242DF">
            <w:pPr>
              <w:spacing w:before="120" w:after="120"/>
              <w:jc w:val="both"/>
              <w:rPr>
                <w:rFonts w:ascii="Times New Roman" w:hAnsi="Times New Roman" w:cs="Times New Roman"/>
                <w:sz w:val="24"/>
                <w:szCs w:val="24"/>
              </w:rPr>
            </w:pPr>
            <w:r w:rsidRPr="003E5065">
              <w:rPr>
                <w:rFonts w:ascii="Times New Roman" w:hAnsi="Times New Roman" w:cs="Times New Roman"/>
                <w:sz w:val="24"/>
                <w:szCs w:val="24"/>
              </w:rPr>
              <w:t xml:space="preserve">Actor </w:t>
            </w:r>
          </w:p>
        </w:tc>
        <w:tc>
          <w:tcPr>
            <w:tcW w:w="6237" w:type="dxa"/>
          </w:tcPr>
          <w:p w:rsidR="00392DF4" w:rsidRPr="003E5065" w:rsidRDefault="00392DF4" w:rsidP="002242DF">
            <w:pPr>
              <w:spacing w:before="120" w:after="12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E5065">
              <w:rPr>
                <w:rFonts w:ascii="Times New Roman" w:hAnsi="Times New Roman" w:cs="Times New Roman"/>
                <w:sz w:val="24"/>
                <w:szCs w:val="24"/>
              </w:rPr>
              <w:t xml:space="preserve">Administrador, </w:t>
            </w:r>
            <w:r w:rsidR="002242DF" w:rsidRPr="003E5065">
              <w:rPr>
                <w:rFonts w:ascii="Times New Roman" w:hAnsi="Times New Roman" w:cs="Times New Roman"/>
                <w:sz w:val="24"/>
                <w:szCs w:val="24"/>
              </w:rPr>
              <w:t>Confeiteiro</w:t>
            </w:r>
            <w:r w:rsidRPr="003E5065">
              <w:rPr>
                <w:rFonts w:ascii="Times New Roman" w:hAnsi="Times New Roman" w:cs="Times New Roman"/>
                <w:sz w:val="24"/>
                <w:szCs w:val="24"/>
              </w:rPr>
              <w:t>.</w:t>
            </w:r>
          </w:p>
        </w:tc>
      </w:tr>
      <w:tr w:rsidR="00392DF4" w:rsidRPr="003E5065" w:rsidTr="00A91A8E">
        <w:tc>
          <w:tcPr>
            <w:cnfStyle w:val="001000000000" w:firstRow="0" w:lastRow="0" w:firstColumn="1" w:lastColumn="0" w:oddVBand="0" w:evenVBand="0" w:oddHBand="0" w:evenHBand="0" w:firstRowFirstColumn="0" w:firstRowLastColumn="0" w:lastRowFirstColumn="0" w:lastRowLastColumn="0"/>
            <w:tcW w:w="2978" w:type="dxa"/>
          </w:tcPr>
          <w:p w:rsidR="00392DF4" w:rsidRPr="003E5065" w:rsidRDefault="00392DF4" w:rsidP="002242DF">
            <w:pPr>
              <w:spacing w:before="120" w:after="120"/>
              <w:jc w:val="both"/>
              <w:rPr>
                <w:rFonts w:ascii="Times New Roman" w:hAnsi="Times New Roman" w:cs="Times New Roman"/>
                <w:sz w:val="24"/>
                <w:szCs w:val="24"/>
              </w:rPr>
            </w:pPr>
            <w:r w:rsidRPr="003E5065">
              <w:rPr>
                <w:rFonts w:ascii="Times New Roman" w:hAnsi="Times New Roman" w:cs="Times New Roman"/>
                <w:sz w:val="24"/>
                <w:szCs w:val="24"/>
              </w:rPr>
              <w:t>Descrição</w:t>
            </w:r>
          </w:p>
        </w:tc>
        <w:tc>
          <w:tcPr>
            <w:tcW w:w="6237" w:type="dxa"/>
          </w:tcPr>
          <w:p w:rsidR="00392DF4" w:rsidRPr="003E5065" w:rsidRDefault="00946521" w:rsidP="002242DF">
            <w:pPr>
              <w:spacing w:before="120" w:after="12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E5065">
              <w:rPr>
                <w:rFonts w:ascii="Times New Roman" w:hAnsi="Times New Roman" w:cs="Times New Roman"/>
                <w:sz w:val="24"/>
                <w:szCs w:val="24"/>
              </w:rPr>
              <w:t xml:space="preserve">Este caso de uso começa quando o </w:t>
            </w:r>
            <w:r w:rsidR="002242DF" w:rsidRPr="003E5065">
              <w:rPr>
                <w:rFonts w:ascii="Times New Roman" w:hAnsi="Times New Roman" w:cs="Times New Roman"/>
                <w:sz w:val="24"/>
                <w:szCs w:val="24"/>
              </w:rPr>
              <w:t>usuário</w:t>
            </w:r>
            <w:r w:rsidRPr="003E5065">
              <w:rPr>
                <w:rFonts w:ascii="Times New Roman" w:hAnsi="Times New Roman" w:cs="Times New Roman"/>
                <w:sz w:val="24"/>
                <w:szCs w:val="24"/>
              </w:rPr>
              <w:t xml:space="preserve"> acede ao menu entradas e regista uma nova entrada</w:t>
            </w:r>
            <w:r w:rsidR="00C6380B" w:rsidRPr="003E5065">
              <w:rPr>
                <w:rFonts w:ascii="Times New Roman" w:hAnsi="Times New Roman" w:cs="Times New Roman"/>
                <w:sz w:val="24"/>
                <w:szCs w:val="24"/>
              </w:rPr>
              <w:t xml:space="preserve">, informando a </w:t>
            </w:r>
            <w:r w:rsidR="002242DF" w:rsidRPr="003E5065">
              <w:rPr>
                <w:rFonts w:ascii="Times New Roman" w:hAnsi="Times New Roman" w:cs="Times New Roman"/>
                <w:sz w:val="24"/>
                <w:szCs w:val="24"/>
              </w:rPr>
              <w:t>quantidade</w:t>
            </w:r>
            <w:r w:rsidR="00C6380B" w:rsidRPr="003E5065">
              <w:rPr>
                <w:rFonts w:ascii="Times New Roman" w:hAnsi="Times New Roman" w:cs="Times New Roman"/>
                <w:sz w:val="24"/>
                <w:szCs w:val="24"/>
              </w:rPr>
              <w:t>, preço, data de produção e data limite de consumo</w:t>
            </w:r>
          </w:p>
        </w:tc>
      </w:tr>
      <w:tr w:rsidR="00E550B8" w:rsidRPr="003E5065" w:rsidTr="00A91A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8" w:type="dxa"/>
          </w:tcPr>
          <w:p w:rsidR="00E550B8" w:rsidRPr="003E5065" w:rsidRDefault="00E550B8" w:rsidP="002242DF">
            <w:pPr>
              <w:spacing w:before="120" w:after="120"/>
              <w:jc w:val="both"/>
              <w:rPr>
                <w:rFonts w:ascii="Times New Roman" w:hAnsi="Times New Roman" w:cs="Times New Roman"/>
                <w:sz w:val="24"/>
                <w:szCs w:val="24"/>
              </w:rPr>
            </w:pPr>
            <w:r w:rsidRPr="003E5065">
              <w:rPr>
                <w:rFonts w:ascii="Times New Roman" w:hAnsi="Times New Roman" w:cs="Times New Roman"/>
                <w:sz w:val="24"/>
                <w:szCs w:val="24"/>
              </w:rPr>
              <w:t>Referência</w:t>
            </w:r>
          </w:p>
        </w:tc>
        <w:tc>
          <w:tcPr>
            <w:tcW w:w="6237" w:type="dxa"/>
          </w:tcPr>
          <w:p w:rsidR="00E550B8" w:rsidRPr="003E5065" w:rsidRDefault="00E550B8" w:rsidP="002242DF">
            <w:pPr>
              <w:spacing w:before="120" w:after="12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E5065">
              <w:rPr>
                <w:rFonts w:ascii="Times New Roman" w:hAnsi="Times New Roman" w:cs="Times New Roman"/>
                <w:sz w:val="24"/>
                <w:szCs w:val="24"/>
              </w:rPr>
              <w:t>RF</w:t>
            </w:r>
            <w:r w:rsidR="001F3C45" w:rsidRPr="003E5065">
              <w:rPr>
                <w:rFonts w:ascii="Times New Roman" w:hAnsi="Times New Roman" w:cs="Times New Roman"/>
                <w:sz w:val="24"/>
                <w:szCs w:val="24"/>
              </w:rPr>
              <w:t>0</w:t>
            </w:r>
            <w:r w:rsidR="00F06FED" w:rsidRPr="003E5065">
              <w:rPr>
                <w:rFonts w:ascii="Times New Roman" w:hAnsi="Times New Roman" w:cs="Times New Roman"/>
                <w:sz w:val="24"/>
                <w:szCs w:val="24"/>
              </w:rPr>
              <w:t>3</w:t>
            </w:r>
          </w:p>
        </w:tc>
      </w:tr>
      <w:tr w:rsidR="00E550B8" w:rsidRPr="003E5065" w:rsidTr="00A91A8E">
        <w:tc>
          <w:tcPr>
            <w:cnfStyle w:val="001000000000" w:firstRow="0" w:lastRow="0" w:firstColumn="1" w:lastColumn="0" w:oddVBand="0" w:evenVBand="0" w:oddHBand="0" w:evenHBand="0" w:firstRowFirstColumn="0" w:firstRowLastColumn="0" w:lastRowFirstColumn="0" w:lastRowLastColumn="0"/>
            <w:tcW w:w="2978" w:type="dxa"/>
          </w:tcPr>
          <w:p w:rsidR="00E550B8" w:rsidRPr="003E5065" w:rsidRDefault="00E550B8" w:rsidP="002242DF">
            <w:pPr>
              <w:spacing w:before="120" w:after="120"/>
              <w:jc w:val="both"/>
              <w:rPr>
                <w:rFonts w:ascii="Times New Roman" w:hAnsi="Times New Roman" w:cs="Times New Roman"/>
                <w:sz w:val="24"/>
                <w:szCs w:val="24"/>
              </w:rPr>
            </w:pPr>
            <w:r w:rsidRPr="003E5065">
              <w:rPr>
                <w:rFonts w:ascii="Times New Roman" w:hAnsi="Times New Roman" w:cs="Times New Roman"/>
                <w:sz w:val="24"/>
                <w:szCs w:val="24"/>
              </w:rPr>
              <w:t>Caso</w:t>
            </w:r>
            <w:r w:rsidR="001F3C45" w:rsidRPr="003E5065">
              <w:rPr>
                <w:rFonts w:ascii="Times New Roman" w:hAnsi="Times New Roman" w:cs="Times New Roman"/>
                <w:sz w:val="24"/>
                <w:szCs w:val="24"/>
              </w:rPr>
              <w:t>s</w:t>
            </w:r>
            <w:r w:rsidRPr="003E5065">
              <w:rPr>
                <w:rFonts w:ascii="Times New Roman" w:hAnsi="Times New Roman" w:cs="Times New Roman"/>
                <w:sz w:val="24"/>
                <w:szCs w:val="24"/>
              </w:rPr>
              <w:t xml:space="preserve"> de uso incluído</w:t>
            </w:r>
          </w:p>
        </w:tc>
        <w:tc>
          <w:tcPr>
            <w:tcW w:w="6237" w:type="dxa"/>
          </w:tcPr>
          <w:p w:rsidR="00E550B8" w:rsidRPr="003E5065" w:rsidRDefault="001F3C45" w:rsidP="002242DF">
            <w:pPr>
              <w:spacing w:before="120" w:after="12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E5065">
              <w:rPr>
                <w:rFonts w:ascii="Times New Roman" w:hAnsi="Times New Roman" w:cs="Times New Roman"/>
                <w:sz w:val="24"/>
                <w:szCs w:val="24"/>
              </w:rPr>
              <w:t>Efectuar login</w:t>
            </w:r>
            <w:r w:rsidR="00F06FED" w:rsidRPr="003E5065">
              <w:rPr>
                <w:rFonts w:ascii="Times New Roman" w:hAnsi="Times New Roman" w:cs="Times New Roman"/>
                <w:sz w:val="24"/>
                <w:szCs w:val="24"/>
              </w:rPr>
              <w:t>,</w:t>
            </w:r>
            <w:r w:rsidRPr="003E5065">
              <w:rPr>
                <w:rFonts w:ascii="Times New Roman" w:hAnsi="Times New Roman" w:cs="Times New Roman"/>
                <w:sz w:val="24"/>
                <w:szCs w:val="24"/>
              </w:rPr>
              <w:t xml:space="preserve"> </w:t>
            </w:r>
            <w:r w:rsidR="00E550B8" w:rsidRPr="003E5065">
              <w:rPr>
                <w:rFonts w:ascii="Times New Roman" w:hAnsi="Times New Roman" w:cs="Times New Roman"/>
                <w:sz w:val="24"/>
                <w:szCs w:val="24"/>
              </w:rPr>
              <w:t>Cadastrar Produto</w:t>
            </w:r>
            <w:r w:rsidR="00F06FED" w:rsidRPr="003E5065">
              <w:rPr>
                <w:rFonts w:ascii="Times New Roman" w:hAnsi="Times New Roman" w:cs="Times New Roman"/>
                <w:sz w:val="24"/>
                <w:szCs w:val="24"/>
              </w:rPr>
              <w:t>.</w:t>
            </w:r>
          </w:p>
        </w:tc>
      </w:tr>
      <w:tr w:rsidR="00392DF4" w:rsidRPr="003E5065" w:rsidTr="00A91A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8" w:type="dxa"/>
          </w:tcPr>
          <w:p w:rsidR="00392DF4" w:rsidRPr="003E5065" w:rsidRDefault="00392DF4" w:rsidP="002242DF">
            <w:pPr>
              <w:spacing w:before="120" w:after="120"/>
              <w:jc w:val="both"/>
              <w:rPr>
                <w:rFonts w:ascii="Times New Roman" w:hAnsi="Times New Roman" w:cs="Times New Roman"/>
                <w:sz w:val="24"/>
                <w:szCs w:val="24"/>
              </w:rPr>
            </w:pPr>
            <w:r w:rsidRPr="003E5065">
              <w:rPr>
                <w:rFonts w:ascii="Times New Roman" w:hAnsi="Times New Roman" w:cs="Times New Roman"/>
                <w:sz w:val="24"/>
                <w:szCs w:val="24"/>
              </w:rPr>
              <w:t>Pré-Condições</w:t>
            </w:r>
          </w:p>
        </w:tc>
        <w:tc>
          <w:tcPr>
            <w:tcW w:w="6237" w:type="dxa"/>
          </w:tcPr>
          <w:p w:rsidR="00392DF4" w:rsidRPr="003E5065" w:rsidRDefault="00392DF4" w:rsidP="002242DF">
            <w:pPr>
              <w:spacing w:before="120" w:after="12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E5065">
              <w:rPr>
                <w:rFonts w:ascii="Times New Roman" w:hAnsi="Times New Roman" w:cs="Times New Roman"/>
                <w:sz w:val="24"/>
                <w:szCs w:val="24"/>
              </w:rPr>
              <w:t xml:space="preserve">1. O usuário precisa estar logado no sistema com o perfil </w:t>
            </w:r>
            <w:r w:rsidR="002242DF" w:rsidRPr="003E5065">
              <w:rPr>
                <w:rFonts w:ascii="Times New Roman" w:hAnsi="Times New Roman" w:cs="Times New Roman"/>
                <w:sz w:val="24"/>
                <w:szCs w:val="24"/>
              </w:rPr>
              <w:t>Administrador</w:t>
            </w:r>
            <w:r w:rsidR="0072615C" w:rsidRPr="003E5065">
              <w:rPr>
                <w:rFonts w:ascii="Times New Roman" w:hAnsi="Times New Roman" w:cs="Times New Roman"/>
                <w:sz w:val="24"/>
                <w:szCs w:val="24"/>
              </w:rPr>
              <w:t xml:space="preserve"> ou vendedor</w:t>
            </w:r>
            <w:r w:rsidRPr="003E5065">
              <w:rPr>
                <w:rFonts w:ascii="Times New Roman" w:hAnsi="Times New Roman" w:cs="Times New Roman"/>
                <w:sz w:val="24"/>
                <w:szCs w:val="24"/>
              </w:rPr>
              <w:t>.</w:t>
            </w:r>
          </w:p>
          <w:p w:rsidR="00392DF4" w:rsidRPr="003E5065" w:rsidRDefault="00392DF4" w:rsidP="002242DF">
            <w:pPr>
              <w:spacing w:before="120" w:after="12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E5065">
              <w:rPr>
                <w:rFonts w:ascii="Times New Roman" w:hAnsi="Times New Roman" w:cs="Times New Roman"/>
                <w:sz w:val="24"/>
                <w:szCs w:val="24"/>
              </w:rPr>
              <w:t>2. O produto deve estar cadastrado no sistema</w:t>
            </w:r>
          </w:p>
        </w:tc>
      </w:tr>
      <w:tr w:rsidR="00392DF4" w:rsidRPr="003E5065" w:rsidTr="002A3E92">
        <w:tc>
          <w:tcPr>
            <w:cnfStyle w:val="001000000000" w:firstRow="0" w:lastRow="0" w:firstColumn="1" w:lastColumn="0" w:oddVBand="0" w:evenVBand="0" w:oddHBand="0" w:evenHBand="0" w:firstRowFirstColumn="0" w:firstRowLastColumn="0" w:lastRowFirstColumn="0" w:lastRowLastColumn="0"/>
            <w:tcW w:w="9215" w:type="dxa"/>
            <w:gridSpan w:val="2"/>
          </w:tcPr>
          <w:p w:rsidR="00392DF4" w:rsidRPr="003E5065" w:rsidRDefault="00392DF4" w:rsidP="002242DF">
            <w:pPr>
              <w:tabs>
                <w:tab w:val="left" w:pos="2404"/>
              </w:tabs>
              <w:spacing w:before="120" w:after="120"/>
              <w:jc w:val="both"/>
              <w:rPr>
                <w:rFonts w:ascii="Times New Roman" w:hAnsi="Times New Roman" w:cs="Times New Roman"/>
                <w:sz w:val="24"/>
                <w:szCs w:val="24"/>
              </w:rPr>
            </w:pPr>
            <w:r w:rsidRPr="003E5065">
              <w:rPr>
                <w:rFonts w:ascii="Times New Roman" w:hAnsi="Times New Roman" w:cs="Times New Roman"/>
                <w:sz w:val="24"/>
                <w:szCs w:val="24"/>
              </w:rPr>
              <w:t>Fluxo Normal de Eventos</w:t>
            </w:r>
          </w:p>
        </w:tc>
      </w:tr>
      <w:tr w:rsidR="00392DF4" w:rsidRPr="003E5065" w:rsidTr="00A91A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8" w:type="dxa"/>
          </w:tcPr>
          <w:p w:rsidR="00392DF4" w:rsidRPr="003E5065" w:rsidRDefault="00392DF4" w:rsidP="002242DF">
            <w:pPr>
              <w:spacing w:before="120" w:after="120"/>
              <w:jc w:val="both"/>
              <w:rPr>
                <w:rFonts w:ascii="Times New Roman" w:hAnsi="Times New Roman" w:cs="Times New Roman"/>
                <w:sz w:val="24"/>
                <w:szCs w:val="24"/>
              </w:rPr>
            </w:pPr>
            <w:r w:rsidRPr="003E5065">
              <w:rPr>
                <w:rFonts w:ascii="Times New Roman" w:hAnsi="Times New Roman" w:cs="Times New Roman"/>
                <w:sz w:val="24"/>
                <w:szCs w:val="24"/>
              </w:rPr>
              <w:t>Acção do Actor</w:t>
            </w:r>
          </w:p>
        </w:tc>
        <w:tc>
          <w:tcPr>
            <w:tcW w:w="6237" w:type="dxa"/>
          </w:tcPr>
          <w:p w:rsidR="00392DF4" w:rsidRPr="003E5065" w:rsidRDefault="00392DF4" w:rsidP="002242DF">
            <w:pPr>
              <w:spacing w:before="120" w:after="12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3E5065">
              <w:rPr>
                <w:rFonts w:ascii="Times New Roman" w:hAnsi="Times New Roman" w:cs="Times New Roman"/>
                <w:b/>
                <w:sz w:val="24"/>
                <w:szCs w:val="24"/>
              </w:rPr>
              <w:t>Resposta do Sistema</w:t>
            </w:r>
          </w:p>
        </w:tc>
      </w:tr>
      <w:tr w:rsidR="00392DF4" w:rsidRPr="003E5065" w:rsidTr="00A91A8E">
        <w:tc>
          <w:tcPr>
            <w:cnfStyle w:val="001000000000" w:firstRow="0" w:lastRow="0" w:firstColumn="1" w:lastColumn="0" w:oddVBand="0" w:evenVBand="0" w:oddHBand="0" w:evenHBand="0" w:firstRowFirstColumn="0" w:firstRowLastColumn="0" w:lastRowFirstColumn="0" w:lastRowLastColumn="0"/>
            <w:tcW w:w="2978" w:type="dxa"/>
          </w:tcPr>
          <w:p w:rsidR="00392DF4" w:rsidRPr="003E5065" w:rsidRDefault="00392DF4" w:rsidP="002242DF">
            <w:pPr>
              <w:spacing w:before="120" w:after="120"/>
              <w:jc w:val="both"/>
              <w:rPr>
                <w:rFonts w:ascii="Times New Roman" w:hAnsi="Times New Roman" w:cs="Times New Roman"/>
                <w:b w:val="0"/>
                <w:sz w:val="24"/>
                <w:szCs w:val="24"/>
              </w:rPr>
            </w:pPr>
            <w:r w:rsidRPr="003E5065">
              <w:rPr>
                <w:rFonts w:ascii="Times New Roman" w:hAnsi="Times New Roman" w:cs="Times New Roman"/>
                <w:b w:val="0"/>
                <w:sz w:val="24"/>
                <w:szCs w:val="24"/>
              </w:rPr>
              <w:lastRenderedPageBreak/>
              <w:t>1</w:t>
            </w:r>
            <w:r w:rsidRPr="003E5065">
              <w:rPr>
                <w:rFonts w:ascii="Times New Roman" w:hAnsi="Times New Roman" w:cs="Times New Roman"/>
                <w:sz w:val="24"/>
                <w:szCs w:val="24"/>
              </w:rPr>
              <w:t xml:space="preserve">. </w:t>
            </w:r>
            <w:r w:rsidR="00ED100F" w:rsidRPr="003E5065">
              <w:rPr>
                <w:rFonts w:ascii="Times New Roman" w:hAnsi="Times New Roman" w:cs="Times New Roman"/>
                <w:b w:val="0"/>
                <w:sz w:val="24"/>
                <w:szCs w:val="24"/>
              </w:rPr>
              <w:t xml:space="preserve"> </w:t>
            </w:r>
            <w:r w:rsidR="009964A7" w:rsidRPr="003E5065">
              <w:rPr>
                <w:rFonts w:ascii="Times New Roman" w:hAnsi="Times New Roman" w:cs="Times New Roman"/>
                <w:b w:val="0"/>
                <w:sz w:val="24"/>
                <w:szCs w:val="24"/>
              </w:rPr>
              <w:t>Acede</w:t>
            </w:r>
            <w:r w:rsidR="0072615C" w:rsidRPr="003E5065">
              <w:rPr>
                <w:rFonts w:ascii="Times New Roman" w:hAnsi="Times New Roman" w:cs="Times New Roman"/>
                <w:b w:val="0"/>
                <w:sz w:val="24"/>
                <w:szCs w:val="24"/>
              </w:rPr>
              <w:t xml:space="preserve"> o menu</w:t>
            </w:r>
            <w:r w:rsidRPr="003E5065">
              <w:rPr>
                <w:rFonts w:ascii="Times New Roman" w:hAnsi="Times New Roman" w:cs="Times New Roman"/>
                <w:sz w:val="24"/>
                <w:szCs w:val="24"/>
              </w:rPr>
              <w:t xml:space="preserve"> </w:t>
            </w:r>
            <w:r w:rsidRPr="003E5065">
              <w:rPr>
                <w:rFonts w:ascii="Times New Roman" w:hAnsi="Times New Roman" w:cs="Times New Roman"/>
                <w:b w:val="0"/>
                <w:sz w:val="24"/>
                <w:szCs w:val="24"/>
              </w:rPr>
              <w:t xml:space="preserve"> entradas.</w:t>
            </w:r>
          </w:p>
          <w:p w:rsidR="00392DF4" w:rsidRPr="003E5065" w:rsidRDefault="009964A7" w:rsidP="002242DF">
            <w:pPr>
              <w:spacing w:before="120" w:after="120"/>
              <w:jc w:val="both"/>
              <w:rPr>
                <w:rFonts w:ascii="Times New Roman" w:hAnsi="Times New Roman" w:cs="Times New Roman"/>
                <w:b w:val="0"/>
                <w:sz w:val="24"/>
                <w:szCs w:val="24"/>
              </w:rPr>
            </w:pPr>
            <w:r w:rsidRPr="003E5065">
              <w:rPr>
                <w:rFonts w:ascii="Times New Roman" w:hAnsi="Times New Roman" w:cs="Times New Roman"/>
                <w:b w:val="0"/>
                <w:sz w:val="24"/>
                <w:szCs w:val="24"/>
              </w:rPr>
              <w:t>3</w:t>
            </w:r>
            <w:r w:rsidR="00117EA7" w:rsidRPr="003E5065">
              <w:rPr>
                <w:rFonts w:ascii="Times New Roman" w:hAnsi="Times New Roman" w:cs="Times New Roman"/>
                <w:b w:val="0"/>
                <w:sz w:val="24"/>
                <w:szCs w:val="24"/>
              </w:rPr>
              <w:t>.</w:t>
            </w:r>
            <w:r w:rsidR="00F856FF" w:rsidRPr="003E5065">
              <w:rPr>
                <w:rFonts w:ascii="Times New Roman" w:hAnsi="Times New Roman" w:cs="Times New Roman"/>
                <w:b w:val="0"/>
                <w:sz w:val="24"/>
                <w:szCs w:val="24"/>
              </w:rPr>
              <w:t xml:space="preserve">clica </w:t>
            </w:r>
            <w:r w:rsidR="007A11D6">
              <w:rPr>
                <w:rFonts w:ascii="Times New Roman" w:hAnsi="Times New Roman" w:cs="Times New Roman"/>
                <w:b w:val="0"/>
                <w:sz w:val="24"/>
                <w:szCs w:val="24"/>
              </w:rPr>
              <w:t>no menu</w:t>
            </w:r>
            <w:r w:rsidRPr="003E5065">
              <w:rPr>
                <w:rFonts w:ascii="Times New Roman" w:hAnsi="Times New Roman" w:cs="Times New Roman"/>
                <w:b w:val="0"/>
                <w:sz w:val="24"/>
                <w:szCs w:val="24"/>
              </w:rPr>
              <w:t xml:space="preserve"> nova entrada.</w:t>
            </w:r>
          </w:p>
          <w:p w:rsidR="009964A7" w:rsidRPr="003E5065" w:rsidRDefault="007A11D6" w:rsidP="002242DF">
            <w:pPr>
              <w:spacing w:before="120" w:after="120"/>
              <w:jc w:val="both"/>
              <w:rPr>
                <w:rFonts w:ascii="Times New Roman" w:hAnsi="Times New Roman" w:cs="Times New Roman"/>
                <w:b w:val="0"/>
                <w:sz w:val="24"/>
                <w:szCs w:val="24"/>
              </w:rPr>
            </w:pPr>
            <w:r>
              <w:rPr>
                <w:rFonts w:ascii="Times New Roman" w:hAnsi="Times New Roman" w:cs="Times New Roman"/>
                <w:b w:val="0"/>
                <w:sz w:val="24"/>
                <w:szCs w:val="24"/>
              </w:rPr>
              <w:t xml:space="preserve">5. Clica em </w:t>
            </w:r>
            <w:r w:rsidR="002A3E92">
              <w:rPr>
                <w:rFonts w:ascii="Times New Roman" w:hAnsi="Times New Roman" w:cs="Times New Roman"/>
                <w:b w:val="0"/>
                <w:sz w:val="24"/>
                <w:szCs w:val="24"/>
              </w:rPr>
              <w:t xml:space="preserve"> </w:t>
            </w:r>
            <w:r>
              <w:rPr>
                <w:rFonts w:ascii="Times New Roman" w:hAnsi="Times New Roman" w:cs="Times New Roman"/>
                <w:b w:val="0"/>
                <w:sz w:val="24"/>
                <w:szCs w:val="24"/>
              </w:rPr>
              <w:t>seleccionar produ</w:t>
            </w:r>
            <w:r w:rsidR="002A3E92">
              <w:rPr>
                <w:rFonts w:ascii="Times New Roman" w:hAnsi="Times New Roman" w:cs="Times New Roman"/>
                <w:b w:val="0"/>
                <w:sz w:val="24"/>
                <w:szCs w:val="24"/>
              </w:rPr>
              <w:t>to</w:t>
            </w:r>
            <w:r w:rsidR="00990B51" w:rsidRPr="003E5065">
              <w:rPr>
                <w:rFonts w:ascii="Times New Roman" w:hAnsi="Times New Roman" w:cs="Times New Roman"/>
                <w:b w:val="0"/>
                <w:sz w:val="24"/>
                <w:szCs w:val="24"/>
              </w:rPr>
              <w:t>.</w:t>
            </w:r>
          </w:p>
          <w:p w:rsidR="00392DF4" w:rsidRPr="003E5065" w:rsidRDefault="00ED100F" w:rsidP="002242DF">
            <w:pPr>
              <w:spacing w:before="120" w:after="120"/>
              <w:jc w:val="both"/>
              <w:rPr>
                <w:rFonts w:ascii="Times New Roman" w:hAnsi="Times New Roman" w:cs="Times New Roman"/>
                <w:b w:val="0"/>
                <w:sz w:val="24"/>
                <w:szCs w:val="24"/>
              </w:rPr>
            </w:pPr>
            <w:r w:rsidRPr="003E5065">
              <w:rPr>
                <w:rFonts w:ascii="Times New Roman" w:hAnsi="Times New Roman" w:cs="Times New Roman"/>
                <w:b w:val="0"/>
                <w:sz w:val="24"/>
                <w:szCs w:val="24"/>
              </w:rPr>
              <w:t xml:space="preserve">5. </w:t>
            </w:r>
            <w:r w:rsidR="00392DF4" w:rsidRPr="003E5065">
              <w:rPr>
                <w:rFonts w:ascii="Times New Roman" w:hAnsi="Times New Roman" w:cs="Times New Roman"/>
                <w:b w:val="0"/>
                <w:sz w:val="24"/>
                <w:szCs w:val="24"/>
              </w:rPr>
              <w:t xml:space="preserve">O usuário indica a data de </w:t>
            </w:r>
            <w:r w:rsidRPr="003E5065">
              <w:rPr>
                <w:rFonts w:ascii="Times New Roman" w:hAnsi="Times New Roman" w:cs="Times New Roman"/>
                <w:b w:val="0"/>
                <w:sz w:val="24"/>
                <w:szCs w:val="24"/>
              </w:rPr>
              <w:t xml:space="preserve">produção, </w:t>
            </w:r>
            <w:r w:rsidR="00392DF4" w:rsidRPr="003E5065">
              <w:rPr>
                <w:rFonts w:ascii="Times New Roman" w:hAnsi="Times New Roman" w:cs="Times New Roman"/>
                <w:b w:val="0"/>
                <w:sz w:val="24"/>
                <w:szCs w:val="24"/>
              </w:rPr>
              <w:t>a quantidade, preço e a data limite de consumo.</w:t>
            </w:r>
          </w:p>
          <w:p w:rsidR="00392DF4" w:rsidRPr="003E5065" w:rsidRDefault="00392DF4" w:rsidP="002242DF">
            <w:pPr>
              <w:spacing w:before="120" w:after="120"/>
              <w:jc w:val="both"/>
              <w:rPr>
                <w:rFonts w:ascii="Times New Roman" w:hAnsi="Times New Roman" w:cs="Times New Roman"/>
                <w:sz w:val="24"/>
                <w:szCs w:val="24"/>
              </w:rPr>
            </w:pPr>
            <w:r w:rsidRPr="003E5065">
              <w:rPr>
                <w:rFonts w:ascii="Times New Roman" w:hAnsi="Times New Roman" w:cs="Times New Roman"/>
                <w:b w:val="0"/>
                <w:sz w:val="24"/>
                <w:szCs w:val="24"/>
              </w:rPr>
              <w:t>6. Pressiona o botão adicionar.</w:t>
            </w:r>
          </w:p>
        </w:tc>
        <w:tc>
          <w:tcPr>
            <w:tcW w:w="6237" w:type="dxa"/>
          </w:tcPr>
          <w:p w:rsidR="00F856FF" w:rsidRPr="003E5065" w:rsidRDefault="00392DF4" w:rsidP="002242DF">
            <w:pPr>
              <w:spacing w:before="120" w:after="12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E5065">
              <w:rPr>
                <w:rFonts w:ascii="Times New Roman" w:hAnsi="Times New Roman" w:cs="Times New Roman"/>
                <w:sz w:val="24"/>
                <w:szCs w:val="24"/>
              </w:rPr>
              <w:t xml:space="preserve">2. </w:t>
            </w:r>
            <w:r w:rsidR="007A11D6">
              <w:rPr>
                <w:rFonts w:ascii="Times New Roman" w:hAnsi="Times New Roman" w:cs="Times New Roman"/>
                <w:sz w:val="24"/>
                <w:szCs w:val="24"/>
              </w:rPr>
              <w:t>O sistema mostra a C.I entradas</w:t>
            </w:r>
            <w:r w:rsidR="009964A7" w:rsidRPr="003E5065">
              <w:rPr>
                <w:rFonts w:ascii="Times New Roman" w:hAnsi="Times New Roman" w:cs="Times New Roman"/>
                <w:sz w:val="24"/>
                <w:szCs w:val="24"/>
              </w:rPr>
              <w:t xml:space="preserve"> </w:t>
            </w:r>
          </w:p>
          <w:p w:rsidR="00392DF4" w:rsidRPr="003E5065" w:rsidRDefault="009964A7" w:rsidP="002242DF">
            <w:pPr>
              <w:spacing w:before="120" w:after="12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E5065">
              <w:rPr>
                <w:rFonts w:ascii="Times New Roman" w:hAnsi="Times New Roman" w:cs="Times New Roman"/>
                <w:sz w:val="24"/>
                <w:szCs w:val="24"/>
              </w:rPr>
              <w:t>4</w:t>
            </w:r>
            <w:r w:rsidR="00F856FF" w:rsidRPr="003E5065">
              <w:rPr>
                <w:rFonts w:ascii="Times New Roman" w:hAnsi="Times New Roman" w:cs="Times New Roman"/>
                <w:sz w:val="24"/>
                <w:szCs w:val="24"/>
              </w:rPr>
              <w:t xml:space="preserve">. </w:t>
            </w:r>
            <w:r w:rsidR="007A11D6">
              <w:rPr>
                <w:rFonts w:ascii="Times New Roman" w:hAnsi="Times New Roman" w:cs="Times New Roman"/>
                <w:sz w:val="24"/>
                <w:szCs w:val="24"/>
              </w:rPr>
              <w:t>Mostra a C.I</w:t>
            </w:r>
            <w:r w:rsidRPr="003E5065">
              <w:rPr>
                <w:rFonts w:ascii="Times New Roman" w:hAnsi="Times New Roman" w:cs="Times New Roman"/>
                <w:sz w:val="24"/>
                <w:szCs w:val="24"/>
              </w:rPr>
              <w:t xml:space="preserve"> nova entrada </w:t>
            </w:r>
          </w:p>
          <w:p w:rsidR="00392DF4" w:rsidRPr="003E5065" w:rsidRDefault="00392DF4" w:rsidP="002242DF">
            <w:pPr>
              <w:spacing w:before="120" w:after="12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E5065">
              <w:rPr>
                <w:rFonts w:ascii="Times New Roman" w:hAnsi="Times New Roman" w:cs="Times New Roman"/>
                <w:sz w:val="24"/>
                <w:szCs w:val="24"/>
              </w:rPr>
              <w:t>4.</w:t>
            </w:r>
            <w:r w:rsidR="00ED100F" w:rsidRPr="003E5065">
              <w:rPr>
                <w:rFonts w:ascii="Times New Roman" w:hAnsi="Times New Roman" w:cs="Times New Roman"/>
                <w:sz w:val="24"/>
                <w:szCs w:val="24"/>
              </w:rPr>
              <w:t>L</w:t>
            </w:r>
            <w:r w:rsidRPr="003E5065">
              <w:rPr>
                <w:rFonts w:ascii="Times New Roman" w:hAnsi="Times New Roman" w:cs="Times New Roman"/>
                <w:sz w:val="24"/>
                <w:szCs w:val="24"/>
              </w:rPr>
              <w:t>ista o</w:t>
            </w:r>
            <w:r w:rsidR="00F856FF" w:rsidRPr="003E5065">
              <w:rPr>
                <w:rFonts w:ascii="Times New Roman" w:hAnsi="Times New Roman" w:cs="Times New Roman"/>
                <w:sz w:val="24"/>
                <w:szCs w:val="24"/>
              </w:rPr>
              <w:t>s Produtos existentes no sistema</w:t>
            </w:r>
          </w:p>
          <w:p w:rsidR="00392DF4" w:rsidRPr="003E5065" w:rsidRDefault="00392DF4" w:rsidP="002242DF">
            <w:pPr>
              <w:spacing w:before="120" w:after="12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E5065">
              <w:rPr>
                <w:rFonts w:ascii="Times New Roman" w:hAnsi="Times New Roman" w:cs="Times New Roman"/>
                <w:sz w:val="24"/>
                <w:szCs w:val="24"/>
              </w:rPr>
              <w:t xml:space="preserve">7. </w:t>
            </w:r>
            <w:r w:rsidR="00ED100F" w:rsidRPr="003E5065">
              <w:rPr>
                <w:rFonts w:ascii="Times New Roman" w:hAnsi="Times New Roman" w:cs="Times New Roman"/>
                <w:sz w:val="24"/>
                <w:szCs w:val="24"/>
              </w:rPr>
              <w:t>O sistema g</w:t>
            </w:r>
            <w:r w:rsidRPr="003E5065">
              <w:rPr>
                <w:rFonts w:ascii="Times New Roman" w:hAnsi="Times New Roman" w:cs="Times New Roman"/>
                <w:sz w:val="24"/>
                <w:szCs w:val="24"/>
              </w:rPr>
              <w:t>uarda a nova entrada e envia a mensagem de confirmação.</w:t>
            </w:r>
          </w:p>
          <w:p w:rsidR="00392DF4" w:rsidRPr="003E5065" w:rsidRDefault="00392DF4" w:rsidP="002242DF">
            <w:pPr>
              <w:spacing w:before="120" w:after="12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392DF4" w:rsidRPr="003E5065" w:rsidTr="00A91A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8" w:type="dxa"/>
          </w:tcPr>
          <w:p w:rsidR="00392DF4" w:rsidRPr="003E5065" w:rsidRDefault="00392DF4" w:rsidP="002242DF">
            <w:pPr>
              <w:spacing w:before="120" w:after="120"/>
              <w:jc w:val="both"/>
              <w:rPr>
                <w:rFonts w:ascii="Times New Roman" w:hAnsi="Times New Roman" w:cs="Times New Roman"/>
                <w:sz w:val="24"/>
                <w:szCs w:val="24"/>
              </w:rPr>
            </w:pPr>
            <w:r w:rsidRPr="003E5065">
              <w:rPr>
                <w:rFonts w:ascii="Times New Roman" w:hAnsi="Times New Roman" w:cs="Times New Roman"/>
                <w:sz w:val="24"/>
                <w:szCs w:val="24"/>
              </w:rPr>
              <w:t>Pois-Condições.</w:t>
            </w:r>
          </w:p>
        </w:tc>
        <w:tc>
          <w:tcPr>
            <w:tcW w:w="6237" w:type="dxa"/>
          </w:tcPr>
          <w:p w:rsidR="00392DF4" w:rsidRPr="003E5065" w:rsidRDefault="00392DF4" w:rsidP="00A91A8E">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E5065">
              <w:rPr>
                <w:rFonts w:ascii="Times New Roman" w:hAnsi="Times New Roman" w:cs="Times New Roman"/>
                <w:sz w:val="24"/>
                <w:szCs w:val="24"/>
              </w:rPr>
              <w:t>É disponibilizado um produto para venda e encomenda.</w:t>
            </w:r>
            <w:r w:rsidR="00552FC5" w:rsidRPr="003E5065">
              <w:rPr>
                <w:rFonts w:ascii="Times New Roman" w:hAnsi="Times New Roman" w:cs="Times New Roman"/>
                <w:sz w:val="24"/>
                <w:szCs w:val="24"/>
              </w:rPr>
              <w:t xml:space="preserve"> </w:t>
            </w:r>
          </w:p>
        </w:tc>
      </w:tr>
    </w:tbl>
    <w:p w:rsidR="002242DF" w:rsidRPr="00A91A8E" w:rsidRDefault="00A91A8E" w:rsidP="00A91A8E">
      <w:pPr>
        <w:pStyle w:val="Legenda"/>
        <w:jc w:val="center"/>
        <w:rPr>
          <w:rFonts w:ascii="Times New Roman" w:hAnsi="Times New Roman" w:cs="Times New Roman"/>
          <w:i w:val="0"/>
          <w:color w:val="auto"/>
          <w:sz w:val="20"/>
          <w:szCs w:val="20"/>
        </w:rPr>
      </w:pPr>
      <w:bookmarkStart w:id="98" w:name="_Toc520751444"/>
      <w:bookmarkStart w:id="99" w:name="_Toc526105371"/>
      <w:r w:rsidRPr="00A91A8E">
        <w:rPr>
          <w:rFonts w:ascii="Times New Roman" w:hAnsi="Times New Roman" w:cs="Times New Roman"/>
          <w:i w:val="0"/>
          <w:color w:val="auto"/>
          <w:sz w:val="20"/>
          <w:szCs w:val="20"/>
        </w:rPr>
        <w:t xml:space="preserve">Tabela 3. </w:t>
      </w:r>
      <w:r w:rsidRPr="00A91A8E">
        <w:rPr>
          <w:rFonts w:ascii="Times New Roman" w:hAnsi="Times New Roman" w:cs="Times New Roman"/>
          <w:i w:val="0"/>
          <w:color w:val="auto"/>
          <w:sz w:val="20"/>
          <w:szCs w:val="20"/>
        </w:rPr>
        <w:fldChar w:fldCharType="begin"/>
      </w:r>
      <w:r w:rsidRPr="00A91A8E">
        <w:rPr>
          <w:rFonts w:ascii="Times New Roman" w:hAnsi="Times New Roman" w:cs="Times New Roman"/>
          <w:i w:val="0"/>
          <w:color w:val="auto"/>
          <w:sz w:val="20"/>
          <w:szCs w:val="20"/>
        </w:rPr>
        <w:instrText xml:space="preserve"> SEQ Tabela_3. \* ARABIC </w:instrText>
      </w:r>
      <w:r w:rsidRPr="00A91A8E">
        <w:rPr>
          <w:rFonts w:ascii="Times New Roman" w:hAnsi="Times New Roman" w:cs="Times New Roman"/>
          <w:i w:val="0"/>
          <w:color w:val="auto"/>
          <w:sz w:val="20"/>
          <w:szCs w:val="20"/>
        </w:rPr>
        <w:fldChar w:fldCharType="separate"/>
      </w:r>
      <w:r w:rsidR="00494EDC">
        <w:rPr>
          <w:rFonts w:ascii="Times New Roman" w:hAnsi="Times New Roman" w:cs="Times New Roman"/>
          <w:i w:val="0"/>
          <w:noProof/>
          <w:color w:val="auto"/>
          <w:sz w:val="20"/>
          <w:szCs w:val="20"/>
        </w:rPr>
        <w:t>6</w:t>
      </w:r>
      <w:r w:rsidRPr="00A91A8E">
        <w:rPr>
          <w:rFonts w:ascii="Times New Roman" w:hAnsi="Times New Roman" w:cs="Times New Roman"/>
          <w:i w:val="0"/>
          <w:color w:val="auto"/>
          <w:sz w:val="20"/>
          <w:szCs w:val="20"/>
        </w:rPr>
        <w:fldChar w:fldCharType="end"/>
      </w:r>
      <w:r w:rsidR="00940F7E" w:rsidRPr="00A91A8E">
        <w:rPr>
          <w:rFonts w:ascii="Times New Roman" w:hAnsi="Times New Roman" w:cs="Times New Roman"/>
          <w:i w:val="0"/>
          <w:color w:val="auto"/>
          <w:sz w:val="20"/>
          <w:szCs w:val="20"/>
        </w:rPr>
        <w:t xml:space="preserve"> </w:t>
      </w:r>
      <w:r w:rsidR="002242DF" w:rsidRPr="00A91A8E">
        <w:rPr>
          <w:rFonts w:ascii="Times New Roman" w:hAnsi="Times New Roman" w:cs="Times New Roman"/>
          <w:i w:val="0"/>
          <w:color w:val="auto"/>
          <w:sz w:val="20"/>
          <w:szCs w:val="20"/>
        </w:rPr>
        <w:t>Descrição do caso de Uso Registrar Entradas de produtos</w:t>
      </w:r>
      <w:bookmarkEnd w:id="98"/>
      <w:bookmarkEnd w:id="99"/>
    </w:p>
    <w:p w:rsidR="00392DF4" w:rsidRPr="002242DF" w:rsidRDefault="002242DF" w:rsidP="00066E28">
      <w:pPr>
        <w:pStyle w:val="PargrafodaLista"/>
        <w:numPr>
          <w:ilvl w:val="0"/>
          <w:numId w:val="14"/>
        </w:numPr>
        <w:spacing w:before="120" w:after="120" w:line="360" w:lineRule="auto"/>
        <w:jc w:val="both"/>
        <w:rPr>
          <w:rFonts w:ascii="Times New Roman" w:hAnsi="Times New Roman" w:cs="Times New Roman"/>
          <w:b/>
          <w:sz w:val="24"/>
          <w:szCs w:val="24"/>
        </w:rPr>
      </w:pPr>
      <w:r w:rsidRPr="002242DF">
        <w:rPr>
          <w:rFonts w:ascii="Times New Roman" w:hAnsi="Times New Roman" w:cs="Times New Roman"/>
          <w:b/>
          <w:sz w:val="24"/>
          <w:szCs w:val="24"/>
        </w:rPr>
        <w:t>Descrição do caso de Uso Re</w:t>
      </w:r>
      <w:r>
        <w:rPr>
          <w:rFonts w:ascii="Times New Roman" w:hAnsi="Times New Roman" w:cs="Times New Roman"/>
          <w:b/>
          <w:sz w:val="24"/>
          <w:szCs w:val="24"/>
        </w:rPr>
        <w:t>alizar Encomenda</w:t>
      </w:r>
    </w:p>
    <w:tbl>
      <w:tblPr>
        <w:tblStyle w:val="GrelhaMdia1-Cor1"/>
        <w:tblW w:w="8897" w:type="dxa"/>
        <w:tblLook w:val="04A0" w:firstRow="1" w:lastRow="0" w:firstColumn="1" w:lastColumn="0" w:noHBand="0" w:noVBand="1"/>
      </w:tblPr>
      <w:tblGrid>
        <w:gridCol w:w="3227"/>
        <w:gridCol w:w="142"/>
        <w:gridCol w:w="5528"/>
      </w:tblGrid>
      <w:tr w:rsidR="002F64A9" w:rsidRPr="003E5065" w:rsidTr="002242D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7" w:type="dxa"/>
          </w:tcPr>
          <w:p w:rsidR="002F64A9" w:rsidRPr="003E5065" w:rsidRDefault="002F64A9" w:rsidP="002242DF">
            <w:pPr>
              <w:spacing w:before="120" w:after="120"/>
              <w:jc w:val="both"/>
              <w:rPr>
                <w:rFonts w:ascii="Times New Roman" w:hAnsi="Times New Roman" w:cs="Times New Roman"/>
                <w:sz w:val="24"/>
                <w:szCs w:val="24"/>
              </w:rPr>
            </w:pPr>
            <w:r w:rsidRPr="003E5065">
              <w:rPr>
                <w:rFonts w:ascii="Times New Roman" w:hAnsi="Times New Roman" w:cs="Times New Roman"/>
                <w:sz w:val="24"/>
                <w:szCs w:val="24"/>
              </w:rPr>
              <w:t>Caso de uso</w:t>
            </w:r>
          </w:p>
        </w:tc>
        <w:tc>
          <w:tcPr>
            <w:tcW w:w="5670" w:type="dxa"/>
            <w:gridSpan w:val="2"/>
          </w:tcPr>
          <w:p w:rsidR="002F64A9" w:rsidRPr="003E5065" w:rsidRDefault="002F64A9" w:rsidP="002242DF">
            <w:pPr>
              <w:spacing w:before="120" w:after="120"/>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E5065">
              <w:rPr>
                <w:rFonts w:ascii="Times New Roman" w:hAnsi="Times New Roman" w:cs="Times New Roman"/>
                <w:sz w:val="24"/>
                <w:szCs w:val="24"/>
              </w:rPr>
              <w:t>Realizar Encomenda</w:t>
            </w:r>
          </w:p>
        </w:tc>
      </w:tr>
      <w:tr w:rsidR="002F64A9" w:rsidRPr="003E5065" w:rsidTr="002242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7" w:type="dxa"/>
          </w:tcPr>
          <w:p w:rsidR="002F64A9" w:rsidRPr="003E5065" w:rsidRDefault="00284862" w:rsidP="002242DF">
            <w:pPr>
              <w:spacing w:before="120" w:after="120"/>
              <w:jc w:val="both"/>
              <w:rPr>
                <w:rFonts w:ascii="Times New Roman" w:hAnsi="Times New Roman" w:cs="Times New Roman"/>
                <w:sz w:val="24"/>
                <w:szCs w:val="24"/>
              </w:rPr>
            </w:pPr>
            <w:r w:rsidRPr="003E5065">
              <w:rPr>
                <w:rFonts w:ascii="Times New Roman" w:hAnsi="Times New Roman" w:cs="Times New Roman"/>
                <w:sz w:val="24"/>
                <w:szCs w:val="24"/>
              </w:rPr>
              <w:t xml:space="preserve">Actores </w:t>
            </w:r>
          </w:p>
        </w:tc>
        <w:tc>
          <w:tcPr>
            <w:tcW w:w="5670" w:type="dxa"/>
            <w:gridSpan w:val="2"/>
          </w:tcPr>
          <w:p w:rsidR="002F64A9" w:rsidRPr="003E5065" w:rsidRDefault="00284862" w:rsidP="002242DF">
            <w:pPr>
              <w:spacing w:before="120" w:after="12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E5065">
              <w:rPr>
                <w:rFonts w:ascii="Times New Roman" w:hAnsi="Times New Roman" w:cs="Times New Roman"/>
                <w:sz w:val="24"/>
                <w:szCs w:val="24"/>
              </w:rPr>
              <w:t>Cliente</w:t>
            </w:r>
          </w:p>
        </w:tc>
      </w:tr>
      <w:tr w:rsidR="002F64A9" w:rsidRPr="003E5065" w:rsidTr="002242DF">
        <w:tc>
          <w:tcPr>
            <w:cnfStyle w:val="001000000000" w:firstRow="0" w:lastRow="0" w:firstColumn="1" w:lastColumn="0" w:oddVBand="0" w:evenVBand="0" w:oddHBand="0" w:evenHBand="0" w:firstRowFirstColumn="0" w:firstRowLastColumn="0" w:lastRowFirstColumn="0" w:lastRowLastColumn="0"/>
            <w:tcW w:w="3227" w:type="dxa"/>
          </w:tcPr>
          <w:p w:rsidR="002F64A9" w:rsidRPr="003E5065" w:rsidRDefault="00284862" w:rsidP="002242DF">
            <w:pPr>
              <w:spacing w:before="120" w:after="120"/>
              <w:jc w:val="both"/>
              <w:rPr>
                <w:rFonts w:ascii="Times New Roman" w:hAnsi="Times New Roman" w:cs="Times New Roman"/>
                <w:sz w:val="24"/>
                <w:szCs w:val="24"/>
              </w:rPr>
            </w:pPr>
            <w:r w:rsidRPr="003E5065">
              <w:rPr>
                <w:rFonts w:ascii="Times New Roman" w:hAnsi="Times New Roman" w:cs="Times New Roman"/>
                <w:sz w:val="24"/>
                <w:szCs w:val="24"/>
              </w:rPr>
              <w:t>Descrição</w:t>
            </w:r>
          </w:p>
        </w:tc>
        <w:tc>
          <w:tcPr>
            <w:tcW w:w="5670" w:type="dxa"/>
            <w:gridSpan w:val="2"/>
          </w:tcPr>
          <w:p w:rsidR="00C57BA2" w:rsidRPr="003E5065" w:rsidRDefault="00284862" w:rsidP="002242DF">
            <w:pPr>
              <w:spacing w:before="120" w:after="12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E5065">
              <w:rPr>
                <w:rFonts w:ascii="Times New Roman" w:hAnsi="Times New Roman" w:cs="Times New Roman"/>
                <w:sz w:val="24"/>
                <w:szCs w:val="24"/>
              </w:rPr>
              <w:t>Esse caso de uso in</w:t>
            </w:r>
            <w:r w:rsidR="00C57BA2" w:rsidRPr="003E5065">
              <w:rPr>
                <w:rFonts w:ascii="Times New Roman" w:hAnsi="Times New Roman" w:cs="Times New Roman"/>
                <w:sz w:val="24"/>
                <w:szCs w:val="24"/>
              </w:rPr>
              <w:t xml:space="preserve">icia quando o cliente acede </w:t>
            </w:r>
            <w:r w:rsidR="002E2CA7" w:rsidRPr="003E5065">
              <w:rPr>
                <w:rFonts w:ascii="Times New Roman" w:hAnsi="Times New Roman" w:cs="Times New Roman"/>
                <w:sz w:val="24"/>
                <w:szCs w:val="24"/>
              </w:rPr>
              <w:t>à</w:t>
            </w:r>
            <w:r w:rsidR="006A2586" w:rsidRPr="003E5065">
              <w:rPr>
                <w:rFonts w:ascii="Times New Roman" w:hAnsi="Times New Roman" w:cs="Times New Roman"/>
                <w:sz w:val="24"/>
                <w:szCs w:val="24"/>
              </w:rPr>
              <w:t xml:space="preserve"> categoria dos produtos e faz adiciona os mesmo a sua lista de compras.</w:t>
            </w:r>
          </w:p>
        </w:tc>
      </w:tr>
      <w:tr w:rsidR="00F06FED" w:rsidRPr="003E5065" w:rsidTr="002242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7" w:type="dxa"/>
          </w:tcPr>
          <w:p w:rsidR="00F06FED" w:rsidRPr="003E5065" w:rsidRDefault="00F06FED" w:rsidP="002242DF">
            <w:pPr>
              <w:spacing w:before="120" w:after="120"/>
              <w:jc w:val="both"/>
              <w:rPr>
                <w:rFonts w:ascii="Times New Roman" w:hAnsi="Times New Roman" w:cs="Times New Roman"/>
                <w:sz w:val="24"/>
                <w:szCs w:val="24"/>
              </w:rPr>
            </w:pPr>
            <w:r w:rsidRPr="003E5065">
              <w:rPr>
                <w:rFonts w:ascii="Times New Roman" w:hAnsi="Times New Roman" w:cs="Times New Roman"/>
                <w:sz w:val="24"/>
                <w:szCs w:val="24"/>
              </w:rPr>
              <w:t>Referência</w:t>
            </w:r>
          </w:p>
        </w:tc>
        <w:tc>
          <w:tcPr>
            <w:tcW w:w="5670" w:type="dxa"/>
            <w:gridSpan w:val="2"/>
          </w:tcPr>
          <w:p w:rsidR="00F06FED" w:rsidRPr="003E5065" w:rsidRDefault="00F06FED" w:rsidP="002242DF">
            <w:pPr>
              <w:spacing w:before="120" w:after="12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E5065">
              <w:rPr>
                <w:rFonts w:ascii="Times New Roman" w:hAnsi="Times New Roman" w:cs="Times New Roman"/>
                <w:sz w:val="24"/>
                <w:szCs w:val="24"/>
              </w:rPr>
              <w:t>RF04</w:t>
            </w:r>
            <w:r w:rsidR="00887E92" w:rsidRPr="003E5065">
              <w:rPr>
                <w:rFonts w:ascii="Times New Roman" w:hAnsi="Times New Roman" w:cs="Times New Roman"/>
                <w:sz w:val="24"/>
                <w:szCs w:val="24"/>
              </w:rPr>
              <w:t xml:space="preserve">, </w:t>
            </w:r>
            <w:r w:rsidR="00E87B0F" w:rsidRPr="003E5065">
              <w:rPr>
                <w:rFonts w:ascii="Times New Roman" w:hAnsi="Times New Roman" w:cs="Times New Roman"/>
                <w:sz w:val="24"/>
                <w:szCs w:val="24"/>
              </w:rPr>
              <w:t>RF</w:t>
            </w:r>
            <w:r w:rsidR="00887E92" w:rsidRPr="003E5065">
              <w:rPr>
                <w:rFonts w:ascii="Times New Roman" w:hAnsi="Times New Roman" w:cs="Times New Roman"/>
                <w:sz w:val="24"/>
                <w:szCs w:val="24"/>
              </w:rPr>
              <w:t>05.</w:t>
            </w:r>
          </w:p>
        </w:tc>
      </w:tr>
      <w:tr w:rsidR="00887E92" w:rsidRPr="003E5065" w:rsidTr="002242DF">
        <w:tc>
          <w:tcPr>
            <w:cnfStyle w:val="001000000000" w:firstRow="0" w:lastRow="0" w:firstColumn="1" w:lastColumn="0" w:oddVBand="0" w:evenVBand="0" w:oddHBand="0" w:evenHBand="0" w:firstRowFirstColumn="0" w:firstRowLastColumn="0" w:lastRowFirstColumn="0" w:lastRowLastColumn="0"/>
            <w:tcW w:w="3227" w:type="dxa"/>
          </w:tcPr>
          <w:p w:rsidR="00887E92" w:rsidRPr="003E5065" w:rsidRDefault="00887E92" w:rsidP="002242DF">
            <w:pPr>
              <w:spacing w:before="120" w:after="120"/>
              <w:jc w:val="both"/>
              <w:rPr>
                <w:rFonts w:ascii="Times New Roman" w:hAnsi="Times New Roman" w:cs="Times New Roman"/>
                <w:sz w:val="24"/>
                <w:szCs w:val="24"/>
              </w:rPr>
            </w:pPr>
            <w:r w:rsidRPr="003E5065">
              <w:rPr>
                <w:rFonts w:ascii="Times New Roman" w:hAnsi="Times New Roman" w:cs="Times New Roman"/>
                <w:sz w:val="24"/>
                <w:szCs w:val="24"/>
              </w:rPr>
              <w:t>Caso de uso Incluído</w:t>
            </w:r>
          </w:p>
        </w:tc>
        <w:tc>
          <w:tcPr>
            <w:tcW w:w="5670" w:type="dxa"/>
            <w:gridSpan w:val="2"/>
          </w:tcPr>
          <w:p w:rsidR="00887E92" w:rsidRPr="003E5065" w:rsidRDefault="00DB128A" w:rsidP="002242DF">
            <w:pPr>
              <w:spacing w:before="120" w:after="12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E5065">
              <w:rPr>
                <w:rFonts w:ascii="Times New Roman" w:hAnsi="Times New Roman" w:cs="Times New Roman"/>
                <w:sz w:val="24"/>
                <w:szCs w:val="24"/>
              </w:rPr>
              <w:t>Efectuar Login</w:t>
            </w:r>
          </w:p>
        </w:tc>
      </w:tr>
      <w:tr w:rsidR="00C378A5" w:rsidRPr="003E5065" w:rsidTr="002242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7" w:type="dxa"/>
          </w:tcPr>
          <w:p w:rsidR="00C378A5" w:rsidRPr="003E5065" w:rsidRDefault="00123C94" w:rsidP="002242DF">
            <w:pPr>
              <w:spacing w:before="120" w:after="120"/>
              <w:jc w:val="both"/>
              <w:rPr>
                <w:rFonts w:ascii="Times New Roman" w:hAnsi="Times New Roman" w:cs="Times New Roman"/>
                <w:sz w:val="24"/>
                <w:szCs w:val="24"/>
              </w:rPr>
            </w:pPr>
            <w:r w:rsidRPr="003E5065">
              <w:rPr>
                <w:rFonts w:ascii="Times New Roman" w:hAnsi="Times New Roman" w:cs="Times New Roman"/>
                <w:sz w:val="24"/>
                <w:szCs w:val="24"/>
              </w:rPr>
              <w:t>Precondições</w:t>
            </w:r>
          </w:p>
        </w:tc>
        <w:tc>
          <w:tcPr>
            <w:tcW w:w="5670" w:type="dxa"/>
            <w:gridSpan w:val="2"/>
          </w:tcPr>
          <w:p w:rsidR="00C378A5" w:rsidRPr="003E5065" w:rsidRDefault="00123C94" w:rsidP="002242DF">
            <w:pPr>
              <w:spacing w:before="120" w:after="12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E5065">
              <w:rPr>
                <w:rFonts w:ascii="Times New Roman" w:hAnsi="Times New Roman" w:cs="Times New Roman"/>
                <w:sz w:val="24"/>
                <w:szCs w:val="24"/>
              </w:rPr>
              <w:t>Para que se realize a encomenda, o usuario deve estar identificado n</w:t>
            </w:r>
            <w:r w:rsidR="00CD7168" w:rsidRPr="003E5065">
              <w:rPr>
                <w:rFonts w:ascii="Times New Roman" w:hAnsi="Times New Roman" w:cs="Times New Roman"/>
                <w:sz w:val="24"/>
                <w:szCs w:val="24"/>
              </w:rPr>
              <w:t>o sistema com o perfil “Cliente”.</w:t>
            </w:r>
          </w:p>
        </w:tc>
      </w:tr>
      <w:tr w:rsidR="00284862" w:rsidRPr="003E5065" w:rsidTr="002242DF">
        <w:tc>
          <w:tcPr>
            <w:cnfStyle w:val="001000000000" w:firstRow="0" w:lastRow="0" w:firstColumn="1" w:lastColumn="0" w:oddVBand="0" w:evenVBand="0" w:oddHBand="0" w:evenHBand="0" w:firstRowFirstColumn="0" w:firstRowLastColumn="0" w:lastRowFirstColumn="0" w:lastRowLastColumn="0"/>
            <w:tcW w:w="8897" w:type="dxa"/>
            <w:gridSpan w:val="3"/>
          </w:tcPr>
          <w:p w:rsidR="00284862" w:rsidRPr="003E5065" w:rsidRDefault="00943FFB" w:rsidP="002242DF">
            <w:pPr>
              <w:spacing w:before="120" w:after="120"/>
              <w:jc w:val="both"/>
              <w:rPr>
                <w:rFonts w:ascii="Times New Roman" w:hAnsi="Times New Roman" w:cs="Times New Roman"/>
                <w:sz w:val="24"/>
                <w:szCs w:val="24"/>
              </w:rPr>
            </w:pPr>
            <w:r w:rsidRPr="003E5065">
              <w:rPr>
                <w:rFonts w:ascii="Times New Roman" w:hAnsi="Times New Roman" w:cs="Times New Roman"/>
                <w:sz w:val="24"/>
                <w:szCs w:val="24"/>
              </w:rPr>
              <w:t>Secção “principal”</w:t>
            </w:r>
          </w:p>
        </w:tc>
      </w:tr>
      <w:tr w:rsidR="00943FFB" w:rsidRPr="003E5065" w:rsidTr="002242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7" w:type="dxa"/>
            <w:gridSpan w:val="3"/>
          </w:tcPr>
          <w:p w:rsidR="00943FFB" w:rsidRPr="003E5065" w:rsidRDefault="001F3C45" w:rsidP="002242DF">
            <w:pPr>
              <w:spacing w:before="120" w:after="120"/>
              <w:jc w:val="both"/>
              <w:rPr>
                <w:rFonts w:ascii="Times New Roman" w:hAnsi="Times New Roman" w:cs="Times New Roman"/>
                <w:sz w:val="24"/>
                <w:szCs w:val="24"/>
              </w:rPr>
            </w:pPr>
            <w:r w:rsidRPr="003E5065">
              <w:rPr>
                <w:rFonts w:ascii="Times New Roman" w:hAnsi="Times New Roman" w:cs="Times New Roman"/>
                <w:sz w:val="24"/>
                <w:szCs w:val="24"/>
              </w:rPr>
              <w:t>Fluxo</w:t>
            </w:r>
            <w:r w:rsidR="00943FFB" w:rsidRPr="003E5065">
              <w:rPr>
                <w:rFonts w:ascii="Times New Roman" w:hAnsi="Times New Roman" w:cs="Times New Roman"/>
                <w:sz w:val="24"/>
                <w:szCs w:val="24"/>
              </w:rPr>
              <w:t xml:space="preserve"> Normal dos Eventos</w:t>
            </w:r>
          </w:p>
        </w:tc>
      </w:tr>
      <w:tr w:rsidR="00C378A5" w:rsidRPr="003E5065" w:rsidTr="002242DF">
        <w:tc>
          <w:tcPr>
            <w:cnfStyle w:val="001000000000" w:firstRow="0" w:lastRow="0" w:firstColumn="1" w:lastColumn="0" w:oddVBand="0" w:evenVBand="0" w:oddHBand="0" w:evenHBand="0" w:firstRowFirstColumn="0" w:firstRowLastColumn="0" w:lastRowFirstColumn="0" w:lastRowLastColumn="0"/>
            <w:tcW w:w="3369" w:type="dxa"/>
            <w:gridSpan w:val="2"/>
          </w:tcPr>
          <w:p w:rsidR="002F64A9" w:rsidRPr="003E5065" w:rsidRDefault="0092431B" w:rsidP="002242DF">
            <w:pPr>
              <w:spacing w:before="120" w:after="120"/>
              <w:jc w:val="both"/>
              <w:rPr>
                <w:rFonts w:ascii="Times New Roman" w:hAnsi="Times New Roman" w:cs="Times New Roman"/>
                <w:sz w:val="24"/>
                <w:szCs w:val="24"/>
              </w:rPr>
            </w:pPr>
            <w:r w:rsidRPr="003E5065">
              <w:rPr>
                <w:rFonts w:ascii="Times New Roman" w:hAnsi="Times New Roman" w:cs="Times New Roman"/>
                <w:sz w:val="24"/>
                <w:szCs w:val="24"/>
              </w:rPr>
              <w:t>Acção do Actor</w:t>
            </w:r>
          </w:p>
        </w:tc>
        <w:tc>
          <w:tcPr>
            <w:tcW w:w="5528" w:type="dxa"/>
          </w:tcPr>
          <w:p w:rsidR="002F64A9" w:rsidRPr="003E5065" w:rsidRDefault="0092431B" w:rsidP="002242DF">
            <w:pPr>
              <w:spacing w:before="120" w:after="12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r w:rsidRPr="003E5065">
              <w:rPr>
                <w:rFonts w:ascii="Times New Roman" w:hAnsi="Times New Roman" w:cs="Times New Roman"/>
                <w:b/>
                <w:sz w:val="24"/>
                <w:szCs w:val="24"/>
              </w:rPr>
              <w:t>Respostas do sistema</w:t>
            </w:r>
          </w:p>
        </w:tc>
      </w:tr>
      <w:tr w:rsidR="00C378A5" w:rsidRPr="003E5065" w:rsidTr="002242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gridSpan w:val="2"/>
          </w:tcPr>
          <w:p w:rsidR="002F64A9" w:rsidRPr="003E5065" w:rsidRDefault="00A65CC8" w:rsidP="002242DF">
            <w:pPr>
              <w:spacing w:before="120" w:after="120"/>
              <w:jc w:val="both"/>
              <w:rPr>
                <w:rFonts w:ascii="Times New Roman" w:hAnsi="Times New Roman" w:cs="Times New Roman"/>
                <w:b w:val="0"/>
                <w:sz w:val="24"/>
                <w:szCs w:val="24"/>
              </w:rPr>
            </w:pPr>
            <w:r w:rsidRPr="003E5065">
              <w:rPr>
                <w:rFonts w:ascii="Times New Roman" w:hAnsi="Times New Roman" w:cs="Times New Roman"/>
                <w:b w:val="0"/>
                <w:sz w:val="24"/>
                <w:szCs w:val="24"/>
              </w:rPr>
              <w:t>1</w:t>
            </w:r>
            <w:r w:rsidR="0074358D" w:rsidRPr="003E5065">
              <w:rPr>
                <w:rFonts w:ascii="Times New Roman" w:hAnsi="Times New Roman" w:cs="Times New Roman"/>
                <w:b w:val="0"/>
                <w:sz w:val="24"/>
                <w:szCs w:val="24"/>
              </w:rPr>
              <w:t>.</w:t>
            </w:r>
            <w:r w:rsidR="002E2CA7" w:rsidRPr="003E5065">
              <w:rPr>
                <w:rFonts w:ascii="Times New Roman" w:hAnsi="Times New Roman" w:cs="Times New Roman"/>
                <w:b w:val="0"/>
                <w:sz w:val="24"/>
                <w:szCs w:val="24"/>
              </w:rPr>
              <w:t xml:space="preserve">O </w:t>
            </w:r>
            <w:r w:rsidR="002242DF" w:rsidRPr="003E5065">
              <w:rPr>
                <w:rFonts w:ascii="Times New Roman" w:hAnsi="Times New Roman" w:cs="Times New Roman"/>
                <w:b w:val="0"/>
                <w:sz w:val="24"/>
                <w:szCs w:val="24"/>
              </w:rPr>
              <w:t>funcionário</w:t>
            </w:r>
            <w:r w:rsidR="00C57BA2" w:rsidRPr="003E5065">
              <w:rPr>
                <w:rFonts w:ascii="Times New Roman" w:hAnsi="Times New Roman" w:cs="Times New Roman"/>
                <w:b w:val="0"/>
                <w:sz w:val="24"/>
                <w:szCs w:val="24"/>
              </w:rPr>
              <w:t xml:space="preserve"> </w:t>
            </w:r>
            <w:r w:rsidR="002242DF" w:rsidRPr="003E5065">
              <w:rPr>
                <w:rFonts w:ascii="Times New Roman" w:hAnsi="Times New Roman" w:cs="Times New Roman"/>
                <w:b w:val="0"/>
                <w:sz w:val="24"/>
                <w:szCs w:val="24"/>
              </w:rPr>
              <w:t>acede ao</w:t>
            </w:r>
            <w:r w:rsidR="0074358D" w:rsidRPr="003E5065">
              <w:rPr>
                <w:rFonts w:ascii="Times New Roman" w:hAnsi="Times New Roman" w:cs="Times New Roman"/>
                <w:b w:val="0"/>
                <w:sz w:val="24"/>
                <w:szCs w:val="24"/>
              </w:rPr>
              <w:t xml:space="preserve"> menu</w:t>
            </w:r>
            <w:r w:rsidR="002E2CA7" w:rsidRPr="003E5065">
              <w:rPr>
                <w:rFonts w:ascii="Times New Roman" w:hAnsi="Times New Roman" w:cs="Times New Roman"/>
                <w:b w:val="0"/>
                <w:sz w:val="24"/>
                <w:szCs w:val="24"/>
              </w:rPr>
              <w:t xml:space="preserve"> </w:t>
            </w:r>
            <w:r w:rsidR="005C52E2" w:rsidRPr="003E5065">
              <w:rPr>
                <w:rFonts w:ascii="Times New Roman" w:hAnsi="Times New Roman" w:cs="Times New Roman"/>
                <w:b w:val="0"/>
                <w:sz w:val="24"/>
                <w:szCs w:val="24"/>
              </w:rPr>
              <w:t xml:space="preserve">da categoria </w:t>
            </w:r>
            <w:r w:rsidR="002242DF" w:rsidRPr="003E5065">
              <w:rPr>
                <w:rFonts w:ascii="Times New Roman" w:hAnsi="Times New Roman" w:cs="Times New Roman"/>
                <w:b w:val="0"/>
                <w:sz w:val="24"/>
                <w:szCs w:val="24"/>
              </w:rPr>
              <w:t>do produto</w:t>
            </w:r>
            <w:r w:rsidR="00C57BA2" w:rsidRPr="003E5065">
              <w:rPr>
                <w:rFonts w:ascii="Times New Roman" w:hAnsi="Times New Roman" w:cs="Times New Roman"/>
                <w:b w:val="0"/>
                <w:sz w:val="24"/>
                <w:szCs w:val="24"/>
              </w:rPr>
              <w:t>.</w:t>
            </w:r>
          </w:p>
          <w:p w:rsidR="000A0888" w:rsidRPr="003E5065" w:rsidRDefault="00F17289" w:rsidP="002242DF">
            <w:pPr>
              <w:spacing w:before="120" w:after="120"/>
              <w:jc w:val="both"/>
              <w:rPr>
                <w:rFonts w:ascii="Times New Roman" w:hAnsi="Times New Roman" w:cs="Times New Roman"/>
                <w:b w:val="0"/>
                <w:sz w:val="24"/>
                <w:szCs w:val="24"/>
              </w:rPr>
            </w:pPr>
            <w:r w:rsidRPr="003E5065">
              <w:rPr>
                <w:rFonts w:ascii="Times New Roman" w:hAnsi="Times New Roman" w:cs="Times New Roman"/>
                <w:b w:val="0"/>
                <w:sz w:val="24"/>
                <w:szCs w:val="24"/>
              </w:rPr>
              <w:t>3</w:t>
            </w:r>
            <w:r w:rsidR="00C57BA2" w:rsidRPr="003E5065">
              <w:rPr>
                <w:rFonts w:ascii="Times New Roman" w:hAnsi="Times New Roman" w:cs="Times New Roman"/>
                <w:b w:val="0"/>
                <w:sz w:val="24"/>
                <w:szCs w:val="24"/>
              </w:rPr>
              <w:t>.</w:t>
            </w:r>
            <w:r w:rsidR="006A2586" w:rsidRPr="003E5065">
              <w:rPr>
                <w:rFonts w:ascii="Times New Roman" w:hAnsi="Times New Roman" w:cs="Times New Roman"/>
                <w:b w:val="0"/>
                <w:sz w:val="24"/>
                <w:szCs w:val="24"/>
              </w:rPr>
              <w:t xml:space="preserve">O </w:t>
            </w:r>
            <w:r w:rsidR="002242DF" w:rsidRPr="003E5065">
              <w:rPr>
                <w:rFonts w:ascii="Times New Roman" w:hAnsi="Times New Roman" w:cs="Times New Roman"/>
                <w:b w:val="0"/>
                <w:sz w:val="24"/>
                <w:szCs w:val="24"/>
              </w:rPr>
              <w:t>usuário</w:t>
            </w:r>
            <w:r w:rsidR="006A2586" w:rsidRPr="003E5065">
              <w:rPr>
                <w:rFonts w:ascii="Times New Roman" w:hAnsi="Times New Roman" w:cs="Times New Roman"/>
                <w:b w:val="0"/>
                <w:sz w:val="24"/>
                <w:szCs w:val="24"/>
              </w:rPr>
              <w:t xml:space="preserve"> clica no botão “Adicionar”</w:t>
            </w:r>
          </w:p>
        </w:tc>
        <w:tc>
          <w:tcPr>
            <w:tcW w:w="5528" w:type="dxa"/>
          </w:tcPr>
          <w:p w:rsidR="002F64A9" w:rsidRPr="003E5065" w:rsidRDefault="00A65CC8" w:rsidP="002242DF">
            <w:pPr>
              <w:spacing w:before="120" w:after="12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E5065">
              <w:rPr>
                <w:rFonts w:ascii="Times New Roman" w:hAnsi="Times New Roman" w:cs="Times New Roman"/>
                <w:sz w:val="24"/>
                <w:szCs w:val="24"/>
              </w:rPr>
              <w:t>2</w:t>
            </w:r>
            <w:r w:rsidR="0074358D" w:rsidRPr="003E5065">
              <w:rPr>
                <w:rFonts w:ascii="Times New Roman" w:hAnsi="Times New Roman" w:cs="Times New Roman"/>
                <w:sz w:val="24"/>
                <w:szCs w:val="24"/>
              </w:rPr>
              <w:t xml:space="preserve">.O sistema exibe todos os </w:t>
            </w:r>
            <w:r w:rsidR="00C57BA2" w:rsidRPr="003E5065">
              <w:rPr>
                <w:rFonts w:ascii="Times New Roman" w:hAnsi="Times New Roman" w:cs="Times New Roman"/>
                <w:sz w:val="24"/>
                <w:szCs w:val="24"/>
              </w:rPr>
              <w:t>pr</w:t>
            </w:r>
            <w:r w:rsidR="006A2586" w:rsidRPr="003E5065">
              <w:rPr>
                <w:rFonts w:ascii="Times New Roman" w:hAnsi="Times New Roman" w:cs="Times New Roman"/>
                <w:sz w:val="24"/>
                <w:szCs w:val="24"/>
              </w:rPr>
              <w:t>odutos referente a</w:t>
            </w:r>
            <w:r w:rsidR="00E87B0F" w:rsidRPr="003E5065">
              <w:rPr>
                <w:rFonts w:ascii="Times New Roman" w:hAnsi="Times New Roman" w:cs="Times New Roman"/>
                <w:sz w:val="24"/>
                <w:szCs w:val="24"/>
              </w:rPr>
              <w:t xml:space="preserve"> categoria</w:t>
            </w:r>
            <w:r w:rsidR="00C57BA2" w:rsidRPr="003E5065">
              <w:rPr>
                <w:rFonts w:ascii="Times New Roman" w:hAnsi="Times New Roman" w:cs="Times New Roman"/>
                <w:sz w:val="24"/>
                <w:szCs w:val="24"/>
              </w:rPr>
              <w:t>.</w:t>
            </w:r>
          </w:p>
          <w:p w:rsidR="00BE3B30" w:rsidRPr="003E5065" w:rsidRDefault="00BE3B30" w:rsidP="002242DF">
            <w:pPr>
              <w:spacing w:before="120" w:after="12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E5065">
              <w:rPr>
                <w:rFonts w:ascii="Times New Roman" w:hAnsi="Times New Roman" w:cs="Times New Roman"/>
                <w:sz w:val="24"/>
                <w:szCs w:val="24"/>
              </w:rPr>
              <w:t xml:space="preserve">4.O sistema mostra que o pedido foi feito e </w:t>
            </w:r>
            <w:r w:rsidR="00CD7168" w:rsidRPr="003E5065">
              <w:rPr>
                <w:rFonts w:ascii="Times New Roman" w:hAnsi="Times New Roman" w:cs="Times New Roman"/>
                <w:sz w:val="24"/>
                <w:szCs w:val="24"/>
              </w:rPr>
              <w:t>envia para as compras do cliente com estado” pendente”</w:t>
            </w:r>
          </w:p>
        </w:tc>
      </w:tr>
      <w:tr w:rsidR="002B1A35" w:rsidRPr="003E5065" w:rsidTr="002242DF">
        <w:tc>
          <w:tcPr>
            <w:cnfStyle w:val="001000000000" w:firstRow="0" w:lastRow="0" w:firstColumn="1" w:lastColumn="0" w:oddVBand="0" w:evenVBand="0" w:oddHBand="0" w:evenHBand="0" w:firstRowFirstColumn="0" w:firstRowLastColumn="0" w:lastRowFirstColumn="0" w:lastRowLastColumn="0"/>
            <w:tcW w:w="8897" w:type="dxa"/>
            <w:gridSpan w:val="3"/>
          </w:tcPr>
          <w:p w:rsidR="002B1A35" w:rsidRPr="003E5065" w:rsidRDefault="002B1A35" w:rsidP="002242DF">
            <w:pPr>
              <w:spacing w:before="120" w:after="120"/>
              <w:jc w:val="both"/>
              <w:rPr>
                <w:rFonts w:ascii="Times New Roman" w:hAnsi="Times New Roman" w:cs="Times New Roman"/>
                <w:sz w:val="24"/>
                <w:szCs w:val="24"/>
              </w:rPr>
            </w:pPr>
            <w:r w:rsidRPr="003E5065">
              <w:rPr>
                <w:rFonts w:ascii="Times New Roman" w:hAnsi="Times New Roman" w:cs="Times New Roman"/>
                <w:sz w:val="24"/>
                <w:szCs w:val="24"/>
              </w:rPr>
              <w:t>Secção “Visualizar Encomenda”</w:t>
            </w:r>
          </w:p>
        </w:tc>
      </w:tr>
      <w:tr w:rsidR="002B1A35" w:rsidRPr="003E5065" w:rsidTr="002242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gridSpan w:val="2"/>
          </w:tcPr>
          <w:p w:rsidR="002B1A35" w:rsidRPr="003E5065" w:rsidRDefault="002B1A35" w:rsidP="002242DF">
            <w:pPr>
              <w:spacing w:before="120" w:after="120"/>
              <w:jc w:val="both"/>
              <w:rPr>
                <w:rFonts w:ascii="Times New Roman" w:hAnsi="Times New Roman" w:cs="Times New Roman"/>
                <w:b w:val="0"/>
                <w:sz w:val="24"/>
                <w:szCs w:val="24"/>
              </w:rPr>
            </w:pPr>
            <w:r w:rsidRPr="003E5065">
              <w:rPr>
                <w:rFonts w:ascii="Times New Roman" w:hAnsi="Times New Roman" w:cs="Times New Roman"/>
                <w:b w:val="0"/>
                <w:sz w:val="24"/>
                <w:szCs w:val="24"/>
              </w:rPr>
              <w:lastRenderedPageBreak/>
              <w:t xml:space="preserve">Acção do Actor </w:t>
            </w:r>
          </w:p>
        </w:tc>
        <w:tc>
          <w:tcPr>
            <w:tcW w:w="5528" w:type="dxa"/>
          </w:tcPr>
          <w:p w:rsidR="002B1A35" w:rsidRPr="003E5065" w:rsidRDefault="002B1A35" w:rsidP="002242DF">
            <w:pPr>
              <w:spacing w:before="120" w:after="12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E5065">
              <w:rPr>
                <w:rFonts w:ascii="Times New Roman" w:hAnsi="Times New Roman" w:cs="Times New Roman"/>
                <w:sz w:val="24"/>
                <w:szCs w:val="24"/>
              </w:rPr>
              <w:t>Resposta do Sistema</w:t>
            </w:r>
          </w:p>
        </w:tc>
      </w:tr>
      <w:tr w:rsidR="002B1A35" w:rsidRPr="003E5065" w:rsidTr="002242DF">
        <w:tc>
          <w:tcPr>
            <w:cnfStyle w:val="001000000000" w:firstRow="0" w:lastRow="0" w:firstColumn="1" w:lastColumn="0" w:oddVBand="0" w:evenVBand="0" w:oddHBand="0" w:evenHBand="0" w:firstRowFirstColumn="0" w:firstRowLastColumn="0" w:lastRowFirstColumn="0" w:lastRowLastColumn="0"/>
            <w:tcW w:w="3369" w:type="dxa"/>
            <w:gridSpan w:val="2"/>
          </w:tcPr>
          <w:p w:rsidR="002B1A35" w:rsidRPr="003E5065" w:rsidRDefault="002B1A35" w:rsidP="002242DF">
            <w:pPr>
              <w:spacing w:before="120" w:after="120"/>
              <w:jc w:val="both"/>
              <w:rPr>
                <w:rFonts w:ascii="Times New Roman" w:hAnsi="Times New Roman" w:cs="Times New Roman"/>
                <w:b w:val="0"/>
                <w:sz w:val="24"/>
                <w:szCs w:val="24"/>
              </w:rPr>
            </w:pPr>
            <w:r w:rsidRPr="003E5065">
              <w:rPr>
                <w:rFonts w:ascii="Times New Roman" w:hAnsi="Times New Roman" w:cs="Times New Roman"/>
                <w:b w:val="0"/>
                <w:sz w:val="24"/>
                <w:szCs w:val="24"/>
              </w:rPr>
              <w:t>1</w:t>
            </w:r>
            <w:r w:rsidR="00FF0672" w:rsidRPr="003E5065">
              <w:rPr>
                <w:rFonts w:ascii="Times New Roman" w:hAnsi="Times New Roman" w:cs="Times New Roman"/>
                <w:b w:val="0"/>
                <w:sz w:val="24"/>
                <w:szCs w:val="24"/>
              </w:rPr>
              <w:t>.</w:t>
            </w:r>
            <w:r w:rsidRPr="003E5065">
              <w:rPr>
                <w:rFonts w:ascii="Times New Roman" w:hAnsi="Times New Roman" w:cs="Times New Roman"/>
                <w:b w:val="0"/>
                <w:sz w:val="24"/>
                <w:szCs w:val="24"/>
              </w:rPr>
              <w:t>O</w:t>
            </w:r>
            <w:r w:rsidR="00612FB8" w:rsidRPr="003E5065">
              <w:rPr>
                <w:rFonts w:ascii="Times New Roman" w:hAnsi="Times New Roman" w:cs="Times New Roman"/>
                <w:b w:val="0"/>
                <w:sz w:val="24"/>
                <w:szCs w:val="24"/>
              </w:rPr>
              <w:t xml:space="preserve"> Cliente clica no menu</w:t>
            </w:r>
            <w:r w:rsidR="00FF0672" w:rsidRPr="003E5065">
              <w:rPr>
                <w:rFonts w:ascii="Times New Roman" w:hAnsi="Times New Roman" w:cs="Times New Roman"/>
                <w:b w:val="0"/>
                <w:sz w:val="24"/>
                <w:szCs w:val="24"/>
              </w:rPr>
              <w:t xml:space="preserve"> </w:t>
            </w:r>
            <w:r w:rsidR="002242DF" w:rsidRPr="003E5065">
              <w:rPr>
                <w:rFonts w:ascii="Times New Roman" w:hAnsi="Times New Roman" w:cs="Times New Roman"/>
                <w:b w:val="0"/>
                <w:sz w:val="24"/>
                <w:szCs w:val="24"/>
              </w:rPr>
              <w:t>com o</w:t>
            </w:r>
            <w:r w:rsidR="00FF0672" w:rsidRPr="003E5065">
              <w:rPr>
                <w:rFonts w:ascii="Times New Roman" w:hAnsi="Times New Roman" w:cs="Times New Roman"/>
                <w:b w:val="0"/>
                <w:sz w:val="24"/>
                <w:szCs w:val="24"/>
              </w:rPr>
              <w:t xml:space="preserve"> seu nome</w:t>
            </w:r>
          </w:p>
          <w:p w:rsidR="00BE32A4" w:rsidRPr="003E5065" w:rsidRDefault="00BE32A4" w:rsidP="002242DF">
            <w:pPr>
              <w:spacing w:before="120" w:after="120"/>
              <w:jc w:val="both"/>
              <w:rPr>
                <w:rFonts w:ascii="Times New Roman" w:hAnsi="Times New Roman" w:cs="Times New Roman"/>
                <w:b w:val="0"/>
                <w:sz w:val="24"/>
                <w:szCs w:val="24"/>
              </w:rPr>
            </w:pPr>
            <w:r w:rsidRPr="003E5065">
              <w:rPr>
                <w:rFonts w:ascii="Times New Roman" w:hAnsi="Times New Roman" w:cs="Times New Roman"/>
                <w:b w:val="0"/>
                <w:sz w:val="24"/>
                <w:szCs w:val="24"/>
              </w:rPr>
              <w:t>3. O cliente solicita a opção “Minhas Compras”</w:t>
            </w:r>
          </w:p>
          <w:p w:rsidR="00BE32A4" w:rsidRPr="003E5065" w:rsidRDefault="00612FB8" w:rsidP="002242DF">
            <w:pPr>
              <w:spacing w:before="120" w:after="120"/>
              <w:jc w:val="both"/>
              <w:rPr>
                <w:rFonts w:ascii="Times New Roman" w:hAnsi="Times New Roman" w:cs="Times New Roman"/>
                <w:b w:val="0"/>
                <w:sz w:val="24"/>
                <w:szCs w:val="24"/>
              </w:rPr>
            </w:pPr>
            <w:r w:rsidRPr="003E5065">
              <w:rPr>
                <w:rFonts w:ascii="Times New Roman" w:hAnsi="Times New Roman" w:cs="Times New Roman"/>
                <w:b w:val="0"/>
                <w:sz w:val="24"/>
                <w:szCs w:val="24"/>
              </w:rPr>
              <w:t xml:space="preserve">5.O </w:t>
            </w:r>
            <w:r w:rsidR="00BE32A4" w:rsidRPr="003E5065">
              <w:rPr>
                <w:rFonts w:ascii="Times New Roman" w:hAnsi="Times New Roman" w:cs="Times New Roman"/>
                <w:b w:val="0"/>
                <w:sz w:val="24"/>
                <w:szCs w:val="24"/>
              </w:rPr>
              <w:t>cliente visualiza a encomenda e o estado da mesma</w:t>
            </w:r>
          </w:p>
        </w:tc>
        <w:tc>
          <w:tcPr>
            <w:tcW w:w="5528" w:type="dxa"/>
          </w:tcPr>
          <w:p w:rsidR="002B1A35" w:rsidRPr="003E5065" w:rsidRDefault="00FF0672" w:rsidP="002242DF">
            <w:pPr>
              <w:spacing w:before="120" w:after="12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E5065">
              <w:rPr>
                <w:rFonts w:ascii="Times New Roman" w:hAnsi="Times New Roman" w:cs="Times New Roman"/>
                <w:sz w:val="24"/>
                <w:szCs w:val="24"/>
              </w:rPr>
              <w:t>2.</w:t>
            </w:r>
            <w:r w:rsidR="00612FB8" w:rsidRPr="003E5065">
              <w:rPr>
                <w:rFonts w:ascii="Times New Roman" w:hAnsi="Times New Roman" w:cs="Times New Roman"/>
                <w:sz w:val="24"/>
                <w:szCs w:val="24"/>
              </w:rPr>
              <w:t xml:space="preserve">O sistema mostra os </w:t>
            </w:r>
            <w:r w:rsidR="002242DF" w:rsidRPr="003E5065">
              <w:rPr>
                <w:rFonts w:ascii="Times New Roman" w:hAnsi="Times New Roman" w:cs="Times New Roman"/>
                <w:sz w:val="24"/>
                <w:szCs w:val="24"/>
              </w:rPr>
              <w:t>submenus</w:t>
            </w:r>
            <w:r w:rsidRPr="003E5065">
              <w:rPr>
                <w:rFonts w:ascii="Times New Roman" w:hAnsi="Times New Roman" w:cs="Times New Roman"/>
                <w:sz w:val="24"/>
                <w:szCs w:val="24"/>
              </w:rPr>
              <w:t xml:space="preserve"> </w:t>
            </w:r>
            <w:r w:rsidR="002242DF" w:rsidRPr="003E5065">
              <w:rPr>
                <w:rFonts w:ascii="Times New Roman" w:hAnsi="Times New Roman" w:cs="Times New Roman"/>
                <w:sz w:val="24"/>
                <w:szCs w:val="24"/>
              </w:rPr>
              <w:t>disponíveis</w:t>
            </w:r>
            <w:r w:rsidR="00BE32A4" w:rsidRPr="003E5065">
              <w:rPr>
                <w:rFonts w:ascii="Times New Roman" w:hAnsi="Times New Roman" w:cs="Times New Roman"/>
                <w:sz w:val="24"/>
                <w:szCs w:val="24"/>
              </w:rPr>
              <w:t xml:space="preserve"> </w:t>
            </w:r>
          </w:p>
          <w:p w:rsidR="00BE32A4" w:rsidRPr="003E5065" w:rsidRDefault="00612FB8" w:rsidP="002242DF">
            <w:pPr>
              <w:spacing w:before="120" w:after="12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E5065">
              <w:rPr>
                <w:rFonts w:ascii="Times New Roman" w:hAnsi="Times New Roman" w:cs="Times New Roman"/>
                <w:sz w:val="24"/>
                <w:szCs w:val="24"/>
              </w:rPr>
              <w:t>4. O sistema lista o pedido</w:t>
            </w:r>
            <w:r w:rsidR="00BE32A4" w:rsidRPr="003E5065">
              <w:rPr>
                <w:rFonts w:ascii="Times New Roman" w:hAnsi="Times New Roman" w:cs="Times New Roman"/>
                <w:sz w:val="24"/>
                <w:szCs w:val="24"/>
              </w:rPr>
              <w:t xml:space="preserve"> do cliente com o respectivo estado.</w:t>
            </w:r>
          </w:p>
        </w:tc>
      </w:tr>
      <w:tr w:rsidR="00E863CF" w:rsidRPr="003E5065" w:rsidTr="002242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gridSpan w:val="2"/>
          </w:tcPr>
          <w:p w:rsidR="00E863CF" w:rsidRPr="003E5065" w:rsidRDefault="00054F06" w:rsidP="002242DF">
            <w:pPr>
              <w:spacing w:before="120" w:after="120"/>
              <w:jc w:val="both"/>
              <w:rPr>
                <w:rFonts w:ascii="Times New Roman" w:hAnsi="Times New Roman" w:cs="Times New Roman"/>
                <w:b w:val="0"/>
                <w:sz w:val="24"/>
                <w:szCs w:val="24"/>
              </w:rPr>
            </w:pPr>
            <w:r w:rsidRPr="003E5065">
              <w:rPr>
                <w:rFonts w:ascii="Times New Roman" w:hAnsi="Times New Roman" w:cs="Times New Roman"/>
                <w:b w:val="0"/>
                <w:sz w:val="24"/>
                <w:szCs w:val="24"/>
              </w:rPr>
              <w:t>Pós-condições</w:t>
            </w:r>
          </w:p>
        </w:tc>
        <w:tc>
          <w:tcPr>
            <w:tcW w:w="5528" w:type="dxa"/>
          </w:tcPr>
          <w:p w:rsidR="00E863CF" w:rsidRPr="003E5065" w:rsidRDefault="00054F06" w:rsidP="00A91A8E">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E5065">
              <w:rPr>
                <w:rFonts w:ascii="Times New Roman" w:hAnsi="Times New Roman" w:cs="Times New Roman"/>
                <w:sz w:val="24"/>
                <w:szCs w:val="24"/>
              </w:rPr>
              <w:t>O cliente terá a encomenda feita.</w:t>
            </w:r>
          </w:p>
        </w:tc>
      </w:tr>
    </w:tbl>
    <w:p w:rsidR="002242DF" w:rsidRPr="00A91A8E" w:rsidRDefault="00A91A8E" w:rsidP="00A91A8E">
      <w:pPr>
        <w:pStyle w:val="Legenda"/>
        <w:jc w:val="center"/>
        <w:rPr>
          <w:rFonts w:ascii="Times New Roman" w:hAnsi="Times New Roman" w:cs="Times New Roman"/>
          <w:i w:val="0"/>
          <w:color w:val="auto"/>
          <w:sz w:val="20"/>
          <w:szCs w:val="20"/>
        </w:rPr>
      </w:pPr>
      <w:bookmarkStart w:id="100" w:name="_Toc520751445"/>
      <w:bookmarkStart w:id="101" w:name="_Toc526105372"/>
      <w:r w:rsidRPr="00A91A8E">
        <w:rPr>
          <w:rFonts w:ascii="Times New Roman" w:hAnsi="Times New Roman" w:cs="Times New Roman"/>
          <w:i w:val="0"/>
          <w:color w:val="auto"/>
          <w:sz w:val="20"/>
          <w:szCs w:val="20"/>
        </w:rPr>
        <w:t xml:space="preserve">Tabela 3. </w:t>
      </w:r>
      <w:r w:rsidRPr="00A91A8E">
        <w:rPr>
          <w:rFonts w:ascii="Times New Roman" w:hAnsi="Times New Roman" w:cs="Times New Roman"/>
          <w:i w:val="0"/>
          <w:color w:val="auto"/>
          <w:sz w:val="20"/>
          <w:szCs w:val="20"/>
        </w:rPr>
        <w:fldChar w:fldCharType="begin"/>
      </w:r>
      <w:r w:rsidRPr="00A91A8E">
        <w:rPr>
          <w:rFonts w:ascii="Times New Roman" w:hAnsi="Times New Roman" w:cs="Times New Roman"/>
          <w:i w:val="0"/>
          <w:color w:val="auto"/>
          <w:sz w:val="20"/>
          <w:szCs w:val="20"/>
        </w:rPr>
        <w:instrText xml:space="preserve"> SEQ Tabela_3. \* ARABIC </w:instrText>
      </w:r>
      <w:r w:rsidRPr="00A91A8E">
        <w:rPr>
          <w:rFonts w:ascii="Times New Roman" w:hAnsi="Times New Roman" w:cs="Times New Roman"/>
          <w:i w:val="0"/>
          <w:color w:val="auto"/>
          <w:sz w:val="20"/>
          <w:szCs w:val="20"/>
        </w:rPr>
        <w:fldChar w:fldCharType="separate"/>
      </w:r>
      <w:r w:rsidR="00494EDC">
        <w:rPr>
          <w:rFonts w:ascii="Times New Roman" w:hAnsi="Times New Roman" w:cs="Times New Roman"/>
          <w:i w:val="0"/>
          <w:noProof/>
          <w:color w:val="auto"/>
          <w:sz w:val="20"/>
          <w:szCs w:val="20"/>
        </w:rPr>
        <w:t>7</w:t>
      </w:r>
      <w:r w:rsidRPr="00A91A8E">
        <w:rPr>
          <w:rFonts w:ascii="Times New Roman" w:hAnsi="Times New Roman" w:cs="Times New Roman"/>
          <w:i w:val="0"/>
          <w:color w:val="auto"/>
          <w:sz w:val="20"/>
          <w:szCs w:val="20"/>
        </w:rPr>
        <w:fldChar w:fldCharType="end"/>
      </w:r>
      <w:r w:rsidRPr="00A91A8E">
        <w:rPr>
          <w:rFonts w:ascii="Times New Roman" w:hAnsi="Times New Roman" w:cs="Times New Roman"/>
          <w:i w:val="0"/>
          <w:color w:val="auto"/>
          <w:sz w:val="20"/>
          <w:szCs w:val="20"/>
        </w:rPr>
        <w:t xml:space="preserve"> </w:t>
      </w:r>
      <w:r w:rsidR="00940F7E" w:rsidRPr="00A91A8E">
        <w:rPr>
          <w:rFonts w:ascii="Times New Roman" w:hAnsi="Times New Roman" w:cs="Times New Roman"/>
          <w:i w:val="0"/>
          <w:color w:val="auto"/>
          <w:sz w:val="20"/>
          <w:szCs w:val="20"/>
        </w:rPr>
        <w:t xml:space="preserve"> </w:t>
      </w:r>
      <w:r w:rsidR="002242DF" w:rsidRPr="00A91A8E">
        <w:rPr>
          <w:rFonts w:ascii="Times New Roman" w:hAnsi="Times New Roman" w:cs="Times New Roman"/>
          <w:i w:val="0"/>
          <w:color w:val="auto"/>
          <w:sz w:val="20"/>
          <w:szCs w:val="20"/>
        </w:rPr>
        <w:t>Descrição do caso de uso Realizar Encomenda</w:t>
      </w:r>
      <w:bookmarkEnd w:id="100"/>
      <w:bookmarkEnd w:id="101"/>
    </w:p>
    <w:p w:rsidR="002242DF" w:rsidRPr="002242DF" w:rsidRDefault="002242DF" w:rsidP="00066E28">
      <w:pPr>
        <w:pStyle w:val="PargrafodaLista"/>
        <w:numPr>
          <w:ilvl w:val="0"/>
          <w:numId w:val="14"/>
        </w:numPr>
        <w:spacing w:before="120" w:after="120" w:line="360" w:lineRule="auto"/>
        <w:jc w:val="both"/>
        <w:rPr>
          <w:rFonts w:ascii="Times New Roman" w:hAnsi="Times New Roman" w:cs="Times New Roman"/>
          <w:b/>
          <w:sz w:val="24"/>
          <w:szCs w:val="24"/>
        </w:rPr>
      </w:pPr>
      <w:r w:rsidRPr="002242DF">
        <w:rPr>
          <w:rFonts w:ascii="Times New Roman" w:hAnsi="Times New Roman" w:cs="Times New Roman"/>
          <w:b/>
          <w:sz w:val="24"/>
          <w:szCs w:val="24"/>
        </w:rPr>
        <w:t xml:space="preserve">Descrição do caso de Uso </w:t>
      </w:r>
      <w:r>
        <w:rPr>
          <w:rFonts w:ascii="Times New Roman" w:hAnsi="Times New Roman" w:cs="Times New Roman"/>
          <w:b/>
          <w:sz w:val="24"/>
          <w:szCs w:val="24"/>
        </w:rPr>
        <w:t>Atender Encomenda</w:t>
      </w:r>
    </w:p>
    <w:tbl>
      <w:tblPr>
        <w:tblStyle w:val="GrelhaMdia1-Cor1"/>
        <w:tblW w:w="0" w:type="auto"/>
        <w:tblLook w:val="04A0" w:firstRow="1" w:lastRow="0" w:firstColumn="1" w:lastColumn="0" w:noHBand="0" w:noVBand="1"/>
      </w:tblPr>
      <w:tblGrid>
        <w:gridCol w:w="3794"/>
        <w:gridCol w:w="5135"/>
      </w:tblGrid>
      <w:tr w:rsidR="00F17289" w:rsidRPr="003E5065" w:rsidTr="006B77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tcPr>
          <w:p w:rsidR="00F17289" w:rsidRPr="003E5065" w:rsidRDefault="00F17289" w:rsidP="002242DF">
            <w:pPr>
              <w:spacing w:before="120" w:after="120"/>
              <w:jc w:val="both"/>
              <w:rPr>
                <w:rFonts w:ascii="Times New Roman" w:hAnsi="Times New Roman" w:cs="Times New Roman"/>
                <w:sz w:val="24"/>
                <w:szCs w:val="24"/>
              </w:rPr>
            </w:pPr>
            <w:r w:rsidRPr="003E5065">
              <w:rPr>
                <w:rFonts w:ascii="Times New Roman" w:hAnsi="Times New Roman" w:cs="Times New Roman"/>
                <w:sz w:val="24"/>
                <w:szCs w:val="24"/>
              </w:rPr>
              <w:t>Caso de uso</w:t>
            </w:r>
          </w:p>
        </w:tc>
        <w:tc>
          <w:tcPr>
            <w:tcW w:w="5135" w:type="dxa"/>
          </w:tcPr>
          <w:p w:rsidR="00F17289" w:rsidRPr="003E5065" w:rsidRDefault="004E7C91" w:rsidP="002242DF">
            <w:pPr>
              <w:spacing w:before="120" w:after="120"/>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sidRPr="003E5065">
              <w:rPr>
                <w:rFonts w:ascii="Times New Roman" w:hAnsi="Times New Roman" w:cs="Times New Roman"/>
                <w:b w:val="0"/>
                <w:sz w:val="24"/>
                <w:szCs w:val="24"/>
              </w:rPr>
              <w:t xml:space="preserve">Atender </w:t>
            </w:r>
            <w:r w:rsidR="00EB5BED" w:rsidRPr="003E5065">
              <w:rPr>
                <w:rFonts w:ascii="Times New Roman" w:hAnsi="Times New Roman" w:cs="Times New Roman"/>
                <w:b w:val="0"/>
                <w:sz w:val="24"/>
                <w:szCs w:val="24"/>
              </w:rPr>
              <w:t>Encomenda</w:t>
            </w:r>
          </w:p>
        </w:tc>
      </w:tr>
      <w:tr w:rsidR="00F17289" w:rsidRPr="003E5065" w:rsidTr="006B77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tcPr>
          <w:p w:rsidR="00F17289" w:rsidRPr="003E5065" w:rsidRDefault="00EB5BED" w:rsidP="002242DF">
            <w:pPr>
              <w:spacing w:before="120" w:after="120"/>
              <w:jc w:val="both"/>
              <w:rPr>
                <w:rFonts w:ascii="Times New Roman" w:hAnsi="Times New Roman" w:cs="Times New Roman"/>
                <w:sz w:val="24"/>
                <w:szCs w:val="24"/>
              </w:rPr>
            </w:pPr>
            <w:r w:rsidRPr="003E5065">
              <w:rPr>
                <w:rFonts w:ascii="Times New Roman" w:hAnsi="Times New Roman" w:cs="Times New Roman"/>
                <w:sz w:val="24"/>
                <w:szCs w:val="24"/>
              </w:rPr>
              <w:t>Actor</w:t>
            </w:r>
          </w:p>
        </w:tc>
        <w:tc>
          <w:tcPr>
            <w:tcW w:w="5135" w:type="dxa"/>
          </w:tcPr>
          <w:p w:rsidR="00F17289" w:rsidRPr="003E5065" w:rsidRDefault="00552FC5" w:rsidP="002242DF">
            <w:pPr>
              <w:spacing w:before="120" w:after="12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E5065">
              <w:rPr>
                <w:rFonts w:ascii="Times New Roman" w:hAnsi="Times New Roman" w:cs="Times New Roman"/>
                <w:sz w:val="24"/>
                <w:szCs w:val="24"/>
              </w:rPr>
              <w:t>Vendedor</w:t>
            </w:r>
          </w:p>
        </w:tc>
      </w:tr>
      <w:tr w:rsidR="00F17289" w:rsidRPr="003E5065" w:rsidTr="006B77A9">
        <w:tc>
          <w:tcPr>
            <w:cnfStyle w:val="001000000000" w:firstRow="0" w:lastRow="0" w:firstColumn="1" w:lastColumn="0" w:oddVBand="0" w:evenVBand="0" w:oddHBand="0" w:evenHBand="0" w:firstRowFirstColumn="0" w:firstRowLastColumn="0" w:lastRowFirstColumn="0" w:lastRowLastColumn="0"/>
            <w:tcW w:w="3794" w:type="dxa"/>
          </w:tcPr>
          <w:p w:rsidR="00F17289" w:rsidRPr="003E5065" w:rsidRDefault="002D6D5F" w:rsidP="002242DF">
            <w:pPr>
              <w:spacing w:before="120" w:after="120"/>
              <w:jc w:val="both"/>
              <w:rPr>
                <w:rFonts w:ascii="Times New Roman" w:hAnsi="Times New Roman" w:cs="Times New Roman"/>
                <w:b w:val="0"/>
                <w:sz w:val="24"/>
                <w:szCs w:val="24"/>
              </w:rPr>
            </w:pPr>
            <w:r w:rsidRPr="003E5065">
              <w:rPr>
                <w:rFonts w:ascii="Times New Roman" w:hAnsi="Times New Roman" w:cs="Times New Roman"/>
                <w:b w:val="0"/>
                <w:sz w:val="24"/>
                <w:szCs w:val="24"/>
              </w:rPr>
              <w:t>Descrição</w:t>
            </w:r>
          </w:p>
        </w:tc>
        <w:tc>
          <w:tcPr>
            <w:tcW w:w="5135" w:type="dxa"/>
          </w:tcPr>
          <w:p w:rsidR="00EB5BED" w:rsidRPr="003E5065" w:rsidRDefault="0009071F" w:rsidP="002242DF">
            <w:pPr>
              <w:spacing w:before="120" w:after="12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E5065">
              <w:rPr>
                <w:rFonts w:ascii="Times New Roman" w:hAnsi="Times New Roman" w:cs="Times New Roman"/>
                <w:sz w:val="24"/>
                <w:szCs w:val="24"/>
              </w:rPr>
              <w:t>O caso de uso inicia quando o vendedor pesquisa pe</w:t>
            </w:r>
            <w:r w:rsidR="00612FB8" w:rsidRPr="003E5065">
              <w:rPr>
                <w:rFonts w:ascii="Times New Roman" w:hAnsi="Times New Roman" w:cs="Times New Roman"/>
                <w:sz w:val="24"/>
                <w:szCs w:val="24"/>
              </w:rPr>
              <w:t xml:space="preserve">lo pedido do </w:t>
            </w:r>
            <w:r w:rsidR="002242DF" w:rsidRPr="003E5065">
              <w:rPr>
                <w:rFonts w:ascii="Times New Roman" w:hAnsi="Times New Roman" w:cs="Times New Roman"/>
                <w:sz w:val="24"/>
                <w:szCs w:val="24"/>
              </w:rPr>
              <w:t>cliente</w:t>
            </w:r>
            <w:r w:rsidR="00612FB8" w:rsidRPr="003E5065">
              <w:rPr>
                <w:rFonts w:ascii="Times New Roman" w:hAnsi="Times New Roman" w:cs="Times New Roman"/>
                <w:sz w:val="24"/>
                <w:szCs w:val="24"/>
              </w:rPr>
              <w:t xml:space="preserve">, atende e </w:t>
            </w:r>
            <w:r w:rsidR="002D6D5F" w:rsidRPr="003E5065">
              <w:rPr>
                <w:rFonts w:ascii="Times New Roman" w:hAnsi="Times New Roman" w:cs="Times New Roman"/>
                <w:sz w:val="24"/>
                <w:szCs w:val="24"/>
              </w:rPr>
              <w:t>o</w:t>
            </w:r>
            <w:r w:rsidR="00612FB8" w:rsidRPr="003E5065">
              <w:rPr>
                <w:rFonts w:ascii="Times New Roman" w:hAnsi="Times New Roman" w:cs="Times New Roman"/>
                <w:sz w:val="24"/>
                <w:szCs w:val="24"/>
              </w:rPr>
              <w:t xml:space="preserve"> </w:t>
            </w:r>
            <w:r w:rsidR="002242DF">
              <w:rPr>
                <w:rFonts w:ascii="Times New Roman" w:hAnsi="Times New Roman" w:cs="Times New Roman"/>
                <w:sz w:val="24"/>
                <w:szCs w:val="24"/>
              </w:rPr>
              <w:t>sistema imprime</w:t>
            </w:r>
            <w:r w:rsidR="00612FB8" w:rsidRPr="003E5065">
              <w:rPr>
                <w:rFonts w:ascii="Times New Roman" w:hAnsi="Times New Roman" w:cs="Times New Roman"/>
                <w:sz w:val="24"/>
                <w:szCs w:val="24"/>
              </w:rPr>
              <w:t xml:space="preserve"> um</w:t>
            </w:r>
            <w:r w:rsidR="002242DF">
              <w:rPr>
                <w:rFonts w:ascii="Times New Roman" w:hAnsi="Times New Roman" w:cs="Times New Roman"/>
                <w:sz w:val="24"/>
                <w:szCs w:val="24"/>
              </w:rPr>
              <w:t>a factu</w:t>
            </w:r>
            <w:r w:rsidR="00612FB8" w:rsidRPr="003E5065">
              <w:rPr>
                <w:rFonts w:ascii="Times New Roman" w:hAnsi="Times New Roman" w:cs="Times New Roman"/>
                <w:sz w:val="24"/>
                <w:szCs w:val="24"/>
              </w:rPr>
              <w:t xml:space="preserve">ra </w:t>
            </w:r>
          </w:p>
        </w:tc>
      </w:tr>
      <w:tr w:rsidR="00DB128A" w:rsidRPr="003E5065" w:rsidTr="006B77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tcPr>
          <w:p w:rsidR="00DB128A" w:rsidRPr="003E5065" w:rsidRDefault="00DB128A" w:rsidP="002242DF">
            <w:pPr>
              <w:spacing w:before="120" w:after="120"/>
              <w:jc w:val="both"/>
              <w:rPr>
                <w:rFonts w:ascii="Times New Roman" w:hAnsi="Times New Roman" w:cs="Times New Roman"/>
                <w:sz w:val="24"/>
                <w:szCs w:val="24"/>
              </w:rPr>
            </w:pPr>
            <w:r w:rsidRPr="003E5065">
              <w:rPr>
                <w:rFonts w:ascii="Times New Roman" w:hAnsi="Times New Roman" w:cs="Times New Roman"/>
                <w:sz w:val="24"/>
                <w:szCs w:val="24"/>
              </w:rPr>
              <w:t>Referência</w:t>
            </w:r>
          </w:p>
        </w:tc>
        <w:tc>
          <w:tcPr>
            <w:tcW w:w="5135" w:type="dxa"/>
          </w:tcPr>
          <w:p w:rsidR="00DB128A" w:rsidRPr="003E5065" w:rsidRDefault="00DB128A" w:rsidP="002242DF">
            <w:pPr>
              <w:spacing w:before="120" w:after="12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E5065">
              <w:rPr>
                <w:rFonts w:ascii="Times New Roman" w:hAnsi="Times New Roman" w:cs="Times New Roman"/>
                <w:sz w:val="24"/>
                <w:szCs w:val="24"/>
              </w:rPr>
              <w:t>RF- 06</w:t>
            </w:r>
          </w:p>
        </w:tc>
      </w:tr>
      <w:tr w:rsidR="00DB128A" w:rsidRPr="003E5065" w:rsidTr="006B77A9">
        <w:tc>
          <w:tcPr>
            <w:cnfStyle w:val="001000000000" w:firstRow="0" w:lastRow="0" w:firstColumn="1" w:lastColumn="0" w:oddVBand="0" w:evenVBand="0" w:oddHBand="0" w:evenHBand="0" w:firstRowFirstColumn="0" w:firstRowLastColumn="0" w:lastRowFirstColumn="0" w:lastRowLastColumn="0"/>
            <w:tcW w:w="3794" w:type="dxa"/>
          </w:tcPr>
          <w:p w:rsidR="00DB128A" w:rsidRPr="003E5065" w:rsidRDefault="00DB128A" w:rsidP="002242DF">
            <w:pPr>
              <w:spacing w:before="120" w:after="120"/>
              <w:jc w:val="both"/>
              <w:rPr>
                <w:rFonts w:ascii="Times New Roman" w:hAnsi="Times New Roman" w:cs="Times New Roman"/>
                <w:b w:val="0"/>
                <w:sz w:val="24"/>
                <w:szCs w:val="24"/>
              </w:rPr>
            </w:pPr>
            <w:r w:rsidRPr="003E5065">
              <w:rPr>
                <w:rFonts w:ascii="Times New Roman" w:hAnsi="Times New Roman" w:cs="Times New Roman"/>
                <w:b w:val="0"/>
                <w:sz w:val="24"/>
                <w:szCs w:val="24"/>
              </w:rPr>
              <w:t>Casos de uso incluído</w:t>
            </w:r>
          </w:p>
        </w:tc>
        <w:tc>
          <w:tcPr>
            <w:tcW w:w="5135" w:type="dxa"/>
          </w:tcPr>
          <w:p w:rsidR="00DB128A" w:rsidRPr="003E5065" w:rsidRDefault="00DB128A" w:rsidP="002242DF">
            <w:pPr>
              <w:spacing w:before="120" w:after="12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E5065">
              <w:rPr>
                <w:rFonts w:ascii="Times New Roman" w:hAnsi="Times New Roman" w:cs="Times New Roman"/>
                <w:sz w:val="24"/>
                <w:szCs w:val="24"/>
              </w:rPr>
              <w:t xml:space="preserve">Efectuar login, </w:t>
            </w:r>
            <w:r w:rsidR="002242DF" w:rsidRPr="003E5065">
              <w:rPr>
                <w:rFonts w:ascii="Times New Roman" w:hAnsi="Times New Roman" w:cs="Times New Roman"/>
                <w:sz w:val="24"/>
                <w:szCs w:val="24"/>
              </w:rPr>
              <w:t>registrar</w:t>
            </w:r>
            <w:r w:rsidRPr="003E5065">
              <w:rPr>
                <w:rFonts w:ascii="Times New Roman" w:hAnsi="Times New Roman" w:cs="Times New Roman"/>
                <w:sz w:val="24"/>
                <w:szCs w:val="24"/>
              </w:rPr>
              <w:t xml:space="preserve"> pagamen</w:t>
            </w:r>
            <w:r w:rsidR="00612FB8" w:rsidRPr="003E5065">
              <w:rPr>
                <w:rFonts w:ascii="Times New Roman" w:hAnsi="Times New Roman" w:cs="Times New Roman"/>
                <w:sz w:val="24"/>
                <w:szCs w:val="24"/>
              </w:rPr>
              <w:t>tos.</w:t>
            </w:r>
          </w:p>
        </w:tc>
      </w:tr>
      <w:tr w:rsidR="00F17289" w:rsidRPr="003E5065" w:rsidTr="006B77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tcPr>
          <w:p w:rsidR="00F17289" w:rsidRPr="003E5065" w:rsidRDefault="002242DF" w:rsidP="002242DF">
            <w:pPr>
              <w:spacing w:before="120" w:after="120"/>
              <w:jc w:val="both"/>
              <w:rPr>
                <w:rFonts w:ascii="Times New Roman" w:hAnsi="Times New Roman" w:cs="Times New Roman"/>
                <w:sz w:val="24"/>
                <w:szCs w:val="24"/>
              </w:rPr>
            </w:pPr>
            <w:r w:rsidRPr="003E5065">
              <w:rPr>
                <w:rFonts w:ascii="Times New Roman" w:hAnsi="Times New Roman" w:cs="Times New Roman"/>
                <w:sz w:val="24"/>
                <w:szCs w:val="24"/>
              </w:rPr>
              <w:t>Pré-condições</w:t>
            </w:r>
          </w:p>
        </w:tc>
        <w:tc>
          <w:tcPr>
            <w:tcW w:w="5135" w:type="dxa"/>
          </w:tcPr>
          <w:p w:rsidR="008C4C0C" w:rsidRPr="003E5065" w:rsidRDefault="00612FB8" w:rsidP="002242DF">
            <w:pPr>
              <w:spacing w:before="120" w:after="12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E5065">
              <w:rPr>
                <w:rFonts w:ascii="Times New Roman" w:hAnsi="Times New Roman" w:cs="Times New Roman"/>
                <w:sz w:val="24"/>
                <w:szCs w:val="24"/>
              </w:rPr>
              <w:t xml:space="preserve">1.O vendedor deve informar o tipo de </w:t>
            </w:r>
            <w:r w:rsidR="002242DF" w:rsidRPr="003E5065">
              <w:rPr>
                <w:rFonts w:ascii="Times New Roman" w:hAnsi="Times New Roman" w:cs="Times New Roman"/>
                <w:sz w:val="24"/>
                <w:szCs w:val="24"/>
              </w:rPr>
              <w:t>pagamento</w:t>
            </w:r>
          </w:p>
        </w:tc>
      </w:tr>
      <w:tr w:rsidR="002D6D5F" w:rsidRPr="003E5065" w:rsidTr="006B77A9">
        <w:tc>
          <w:tcPr>
            <w:cnfStyle w:val="001000000000" w:firstRow="0" w:lastRow="0" w:firstColumn="1" w:lastColumn="0" w:oddVBand="0" w:evenVBand="0" w:oddHBand="0" w:evenHBand="0" w:firstRowFirstColumn="0" w:firstRowLastColumn="0" w:lastRowFirstColumn="0" w:lastRowLastColumn="0"/>
            <w:tcW w:w="8929" w:type="dxa"/>
            <w:gridSpan w:val="2"/>
          </w:tcPr>
          <w:p w:rsidR="002D6D5F" w:rsidRPr="003E5065" w:rsidRDefault="002972D8" w:rsidP="002242DF">
            <w:pPr>
              <w:spacing w:before="120" w:after="120"/>
              <w:jc w:val="both"/>
              <w:rPr>
                <w:rFonts w:ascii="Times New Roman" w:hAnsi="Times New Roman" w:cs="Times New Roman"/>
                <w:sz w:val="24"/>
                <w:szCs w:val="24"/>
              </w:rPr>
            </w:pPr>
            <w:r w:rsidRPr="003E5065">
              <w:rPr>
                <w:rFonts w:ascii="Times New Roman" w:hAnsi="Times New Roman" w:cs="Times New Roman"/>
                <w:sz w:val="24"/>
                <w:szCs w:val="24"/>
              </w:rPr>
              <w:t>Fluxo</w:t>
            </w:r>
            <w:r w:rsidR="002D6D5F" w:rsidRPr="003E5065">
              <w:rPr>
                <w:rFonts w:ascii="Times New Roman" w:hAnsi="Times New Roman" w:cs="Times New Roman"/>
                <w:sz w:val="24"/>
                <w:szCs w:val="24"/>
              </w:rPr>
              <w:t xml:space="preserve"> Normal de Eventos</w:t>
            </w:r>
          </w:p>
        </w:tc>
      </w:tr>
      <w:tr w:rsidR="00F17289" w:rsidRPr="003E5065" w:rsidTr="006B77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tcPr>
          <w:p w:rsidR="00F17289" w:rsidRPr="003E5065" w:rsidRDefault="002D6D5F" w:rsidP="002242DF">
            <w:pPr>
              <w:spacing w:before="120" w:after="120"/>
              <w:jc w:val="both"/>
              <w:rPr>
                <w:rFonts w:ascii="Times New Roman" w:hAnsi="Times New Roman" w:cs="Times New Roman"/>
                <w:sz w:val="24"/>
                <w:szCs w:val="24"/>
              </w:rPr>
            </w:pPr>
            <w:r w:rsidRPr="003E5065">
              <w:rPr>
                <w:rFonts w:ascii="Times New Roman" w:hAnsi="Times New Roman" w:cs="Times New Roman"/>
                <w:sz w:val="24"/>
                <w:szCs w:val="24"/>
              </w:rPr>
              <w:t>Acção do Actor</w:t>
            </w:r>
          </w:p>
        </w:tc>
        <w:tc>
          <w:tcPr>
            <w:tcW w:w="5135" w:type="dxa"/>
          </w:tcPr>
          <w:p w:rsidR="00F17289" w:rsidRPr="003E5065" w:rsidRDefault="002D6D5F" w:rsidP="002242DF">
            <w:pPr>
              <w:spacing w:before="120" w:after="12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3E5065">
              <w:rPr>
                <w:rFonts w:ascii="Times New Roman" w:hAnsi="Times New Roman" w:cs="Times New Roman"/>
                <w:b/>
                <w:sz w:val="24"/>
                <w:szCs w:val="24"/>
              </w:rPr>
              <w:t>Respostas do sistema</w:t>
            </w:r>
          </w:p>
        </w:tc>
      </w:tr>
      <w:tr w:rsidR="00F17289" w:rsidRPr="003E5065" w:rsidTr="006B77A9">
        <w:tc>
          <w:tcPr>
            <w:cnfStyle w:val="001000000000" w:firstRow="0" w:lastRow="0" w:firstColumn="1" w:lastColumn="0" w:oddVBand="0" w:evenVBand="0" w:oddHBand="0" w:evenHBand="0" w:firstRowFirstColumn="0" w:firstRowLastColumn="0" w:lastRowFirstColumn="0" w:lastRowLastColumn="0"/>
            <w:tcW w:w="3794" w:type="dxa"/>
          </w:tcPr>
          <w:p w:rsidR="00F17289" w:rsidRPr="003E5065" w:rsidRDefault="00DB128A" w:rsidP="002242DF">
            <w:pPr>
              <w:spacing w:before="120" w:after="120"/>
              <w:jc w:val="both"/>
              <w:rPr>
                <w:rFonts w:ascii="Times New Roman" w:hAnsi="Times New Roman" w:cs="Times New Roman"/>
                <w:b w:val="0"/>
                <w:sz w:val="24"/>
                <w:szCs w:val="24"/>
              </w:rPr>
            </w:pPr>
            <w:r w:rsidRPr="003E5065">
              <w:rPr>
                <w:rFonts w:ascii="Times New Roman" w:hAnsi="Times New Roman" w:cs="Times New Roman"/>
                <w:sz w:val="24"/>
                <w:szCs w:val="24"/>
              </w:rPr>
              <w:t>1</w:t>
            </w:r>
            <w:r w:rsidRPr="003E5065">
              <w:rPr>
                <w:rFonts w:ascii="Times New Roman" w:hAnsi="Times New Roman" w:cs="Times New Roman"/>
                <w:b w:val="0"/>
                <w:sz w:val="24"/>
                <w:szCs w:val="24"/>
              </w:rPr>
              <w:t xml:space="preserve">. O vendedor </w:t>
            </w:r>
            <w:r w:rsidR="009A18A6" w:rsidRPr="003E5065">
              <w:rPr>
                <w:rFonts w:ascii="Times New Roman" w:hAnsi="Times New Roman" w:cs="Times New Roman"/>
                <w:b w:val="0"/>
                <w:sz w:val="24"/>
                <w:szCs w:val="24"/>
              </w:rPr>
              <w:t>acede ao menu encomenda.</w:t>
            </w:r>
          </w:p>
          <w:p w:rsidR="009A18A6" w:rsidRPr="003E5065" w:rsidRDefault="008C4C0C" w:rsidP="002242DF">
            <w:pPr>
              <w:spacing w:before="120" w:after="120"/>
              <w:jc w:val="both"/>
              <w:rPr>
                <w:rFonts w:ascii="Times New Roman" w:hAnsi="Times New Roman" w:cs="Times New Roman"/>
                <w:b w:val="0"/>
                <w:sz w:val="24"/>
                <w:szCs w:val="24"/>
              </w:rPr>
            </w:pPr>
            <w:r w:rsidRPr="003E5065">
              <w:rPr>
                <w:rFonts w:ascii="Times New Roman" w:hAnsi="Times New Roman" w:cs="Times New Roman"/>
                <w:b w:val="0"/>
                <w:sz w:val="24"/>
                <w:szCs w:val="24"/>
              </w:rPr>
              <w:t>3. O</w:t>
            </w:r>
            <w:r w:rsidR="009A18A6" w:rsidRPr="003E5065">
              <w:rPr>
                <w:rFonts w:ascii="Times New Roman" w:hAnsi="Times New Roman" w:cs="Times New Roman"/>
                <w:b w:val="0"/>
                <w:sz w:val="24"/>
                <w:szCs w:val="24"/>
              </w:rPr>
              <w:t xml:space="preserve"> vendedor solicita o </w:t>
            </w:r>
            <w:r w:rsidR="002242DF" w:rsidRPr="003E5065">
              <w:rPr>
                <w:rFonts w:ascii="Times New Roman" w:hAnsi="Times New Roman" w:cs="Times New Roman"/>
                <w:b w:val="0"/>
                <w:sz w:val="24"/>
                <w:szCs w:val="24"/>
              </w:rPr>
              <w:t>formulário</w:t>
            </w:r>
            <w:r w:rsidR="009A18A6" w:rsidRPr="003E5065">
              <w:rPr>
                <w:rFonts w:ascii="Times New Roman" w:hAnsi="Times New Roman" w:cs="Times New Roman"/>
                <w:b w:val="0"/>
                <w:sz w:val="24"/>
                <w:szCs w:val="24"/>
              </w:rPr>
              <w:t xml:space="preserve"> de “pendentes” clicando no </w:t>
            </w:r>
            <w:r w:rsidR="002242DF" w:rsidRPr="003E5065">
              <w:rPr>
                <w:rFonts w:ascii="Times New Roman" w:hAnsi="Times New Roman" w:cs="Times New Roman"/>
                <w:b w:val="0"/>
                <w:sz w:val="24"/>
                <w:szCs w:val="24"/>
              </w:rPr>
              <w:t>submenu</w:t>
            </w:r>
            <w:r w:rsidR="009A18A6" w:rsidRPr="003E5065">
              <w:rPr>
                <w:rFonts w:ascii="Times New Roman" w:hAnsi="Times New Roman" w:cs="Times New Roman"/>
                <w:b w:val="0"/>
                <w:sz w:val="24"/>
                <w:szCs w:val="24"/>
              </w:rPr>
              <w:t xml:space="preserve"> de pendente</w:t>
            </w:r>
            <w:r w:rsidR="009A5D23" w:rsidRPr="003E5065">
              <w:rPr>
                <w:rFonts w:ascii="Times New Roman" w:hAnsi="Times New Roman" w:cs="Times New Roman"/>
                <w:b w:val="0"/>
                <w:sz w:val="24"/>
                <w:szCs w:val="24"/>
              </w:rPr>
              <w:t>s</w:t>
            </w:r>
            <w:r w:rsidR="009A18A6" w:rsidRPr="003E5065">
              <w:rPr>
                <w:rFonts w:ascii="Times New Roman" w:hAnsi="Times New Roman" w:cs="Times New Roman"/>
                <w:b w:val="0"/>
                <w:sz w:val="24"/>
                <w:szCs w:val="24"/>
              </w:rPr>
              <w:t>.</w:t>
            </w:r>
          </w:p>
          <w:p w:rsidR="008C4C0C" w:rsidRPr="003E5065" w:rsidRDefault="009A5D23" w:rsidP="002242DF">
            <w:pPr>
              <w:spacing w:before="120" w:after="120"/>
              <w:jc w:val="both"/>
              <w:rPr>
                <w:rFonts w:ascii="Times New Roman" w:hAnsi="Times New Roman" w:cs="Times New Roman"/>
                <w:b w:val="0"/>
                <w:sz w:val="24"/>
                <w:szCs w:val="24"/>
              </w:rPr>
            </w:pPr>
            <w:r w:rsidRPr="003E5065">
              <w:rPr>
                <w:rFonts w:ascii="Times New Roman" w:hAnsi="Times New Roman" w:cs="Times New Roman"/>
                <w:b w:val="0"/>
                <w:sz w:val="24"/>
                <w:szCs w:val="24"/>
              </w:rPr>
              <w:t>5</w:t>
            </w:r>
            <w:r w:rsidR="009A18A6" w:rsidRPr="003E5065">
              <w:rPr>
                <w:rFonts w:ascii="Times New Roman" w:hAnsi="Times New Roman" w:cs="Times New Roman"/>
                <w:b w:val="0"/>
                <w:sz w:val="24"/>
                <w:szCs w:val="24"/>
              </w:rPr>
              <w:t xml:space="preserve">.O vendedor </w:t>
            </w:r>
            <w:r w:rsidR="002242DF" w:rsidRPr="003E5065">
              <w:rPr>
                <w:rFonts w:ascii="Times New Roman" w:hAnsi="Times New Roman" w:cs="Times New Roman"/>
                <w:b w:val="0"/>
                <w:sz w:val="24"/>
                <w:szCs w:val="24"/>
              </w:rPr>
              <w:t>utiliza um</w:t>
            </w:r>
            <w:r w:rsidRPr="003E5065">
              <w:rPr>
                <w:rFonts w:ascii="Times New Roman" w:hAnsi="Times New Roman" w:cs="Times New Roman"/>
                <w:b w:val="0"/>
                <w:sz w:val="24"/>
                <w:szCs w:val="24"/>
              </w:rPr>
              <w:t xml:space="preserve"> critério de</w:t>
            </w:r>
            <w:r w:rsidR="00BA2248" w:rsidRPr="003E5065">
              <w:rPr>
                <w:rFonts w:ascii="Times New Roman" w:hAnsi="Times New Roman" w:cs="Times New Roman"/>
                <w:b w:val="0"/>
                <w:sz w:val="24"/>
                <w:szCs w:val="24"/>
              </w:rPr>
              <w:t xml:space="preserve"> busca,</w:t>
            </w:r>
            <w:r w:rsidR="002242DF">
              <w:rPr>
                <w:rFonts w:ascii="Times New Roman" w:hAnsi="Times New Roman" w:cs="Times New Roman"/>
                <w:b w:val="0"/>
                <w:sz w:val="24"/>
                <w:szCs w:val="24"/>
              </w:rPr>
              <w:t xml:space="preserve"> </w:t>
            </w:r>
            <w:r w:rsidR="00BA2248" w:rsidRPr="003E5065">
              <w:rPr>
                <w:rFonts w:ascii="Times New Roman" w:hAnsi="Times New Roman" w:cs="Times New Roman"/>
                <w:b w:val="0"/>
                <w:sz w:val="24"/>
                <w:szCs w:val="24"/>
              </w:rPr>
              <w:t xml:space="preserve">caso ele queira obter pedidos </w:t>
            </w:r>
            <w:r w:rsidR="002242DF" w:rsidRPr="003E5065">
              <w:rPr>
                <w:rFonts w:ascii="Times New Roman" w:hAnsi="Times New Roman" w:cs="Times New Roman"/>
                <w:b w:val="0"/>
                <w:sz w:val="24"/>
                <w:szCs w:val="24"/>
              </w:rPr>
              <w:t>específicos</w:t>
            </w:r>
          </w:p>
          <w:p w:rsidR="008C4C0C" w:rsidRPr="003E5065" w:rsidRDefault="009A5D23" w:rsidP="002242DF">
            <w:pPr>
              <w:spacing w:before="120" w:after="120"/>
              <w:jc w:val="both"/>
              <w:rPr>
                <w:rFonts w:ascii="Times New Roman" w:hAnsi="Times New Roman" w:cs="Times New Roman"/>
                <w:sz w:val="24"/>
                <w:szCs w:val="24"/>
              </w:rPr>
            </w:pPr>
            <w:r w:rsidRPr="003E5065">
              <w:rPr>
                <w:rFonts w:ascii="Times New Roman" w:hAnsi="Times New Roman" w:cs="Times New Roman"/>
                <w:b w:val="0"/>
                <w:sz w:val="24"/>
                <w:szCs w:val="24"/>
              </w:rPr>
              <w:t xml:space="preserve">7.O </w:t>
            </w:r>
            <w:r w:rsidR="00BD5810" w:rsidRPr="003E5065">
              <w:rPr>
                <w:rFonts w:ascii="Times New Roman" w:hAnsi="Times New Roman" w:cs="Times New Roman"/>
                <w:b w:val="0"/>
                <w:sz w:val="24"/>
                <w:szCs w:val="24"/>
              </w:rPr>
              <w:t>operador indica o tipo de pagamento e o valor</w:t>
            </w:r>
          </w:p>
        </w:tc>
        <w:tc>
          <w:tcPr>
            <w:tcW w:w="5135" w:type="dxa"/>
          </w:tcPr>
          <w:p w:rsidR="00F17289" w:rsidRPr="003E5065" w:rsidRDefault="00DB128A" w:rsidP="002242DF">
            <w:pPr>
              <w:spacing w:before="120" w:after="12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E5065">
              <w:rPr>
                <w:rFonts w:ascii="Times New Roman" w:hAnsi="Times New Roman" w:cs="Times New Roman"/>
                <w:sz w:val="24"/>
                <w:szCs w:val="24"/>
              </w:rPr>
              <w:t xml:space="preserve">2. </w:t>
            </w:r>
            <w:r w:rsidR="008C4C0C" w:rsidRPr="003E5065">
              <w:rPr>
                <w:rFonts w:ascii="Times New Roman" w:hAnsi="Times New Roman" w:cs="Times New Roman"/>
                <w:sz w:val="24"/>
                <w:szCs w:val="24"/>
              </w:rPr>
              <w:t>O s</w:t>
            </w:r>
            <w:r w:rsidR="009A18A6" w:rsidRPr="003E5065">
              <w:rPr>
                <w:rFonts w:ascii="Times New Roman" w:hAnsi="Times New Roman" w:cs="Times New Roman"/>
                <w:sz w:val="24"/>
                <w:szCs w:val="24"/>
              </w:rPr>
              <w:t xml:space="preserve">istema mostra os </w:t>
            </w:r>
            <w:r w:rsidR="002242DF" w:rsidRPr="003E5065">
              <w:rPr>
                <w:rFonts w:ascii="Times New Roman" w:hAnsi="Times New Roman" w:cs="Times New Roman"/>
                <w:sz w:val="24"/>
                <w:szCs w:val="24"/>
              </w:rPr>
              <w:t>submenus</w:t>
            </w:r>
            <w:r w:rsidR="009A18A6" w:rsidRPr="003E5065">
              <w:rPr>
                <w:rFonts w:ascii="Times New Roman" w:hAnsi="Times New Roman" w:cs="Times New Roman"/>
                <w:sz w:val="24"/>
                <w:szCs w:val="24"/>
              </w:rPr>
              <w:t>.</w:t>
            </w:r>
          </w:p>
          <w:p w:rsidR="008C4C0C" w:rsidRPr="003E5065" w:rsidRDefault="00DB128A" w:rsidP="002242DF">
            <w:pPr>
              <w:spacing w:before="120" w:after="12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E5065">
              <w:rPr>
                <w:rFonts w:ascii="Times New Roman" w:hAnsi="Times New Roman" w:cs="Times New Roman"/>
                <w:sz w:val="24"/>
                <w:szCs w:val="24"/>
              </w:rPr>
              <w:t xml:space="preserve">4. </w:t>
            </w:r>
            <w:r w:rsidR="008C4C0C" w:rsidRPr="003E5065">
              <w:rPr>
                <w:rFonts w:ascii="Times New Roman" w:hAnsi="Times New Roman" w:cs="Times New Roman"/>
                <w:sz w:val="24"/>
                <w:szCs w:val="24"/>
              </w:rPr>
              <w:t>O si</w:t>
            </w:r>
            <w:r w:rsidRPr="003E5065">
              <w:rPr>
                <w:rFonts w:ascii="Times New Roman" w:hAnsi="Times New Roman" w:cs="Times New Roman"/>
                <w:sz w:val="24"/>
                <w:szCs w:val="24"/>
              </w:rPr>
              <w:t xml:space="preserve">stema </w:t>
            </w:r>
            <w:r w:rsidR="009A18A6" w:rsidRPr="003E5065">
              <w:rPr>
                <w:rFonts w:ascii="Times New Roman" w:hAnsi="Times New Roman" w:cs="Times New Roman"/>
                <w:sz w:val="24"/>
                <w:szCs w:val="24"/>
              </w:rPr>
              <w:t xml:space="preserve">envia o </w:t>
            </w:r>
            <w:r w:rsidR="002242DF" w:rsidRPr="003E5065">
              <w:rPr>
                <w:rFonts w:ascii="Times New Roman" w:hAnsi="Times New Roman" w:cs="Times New Roman"/>
                <w:sz w:val="24"/>
                <w:szCs w:val="24"/>
              </w:rPr>
              <w:t>formulário</w:t>
            </w:r>
            <w:r w:rsidR="009A18A6" w:rsidRPr="003E5065">
              <w:rPr>
                <w:rFonts w:ascii="Times New Roman" w:hAnsi="Times New Roman" w:cs="Times New Roman"/>
                <w:sz w:val="24"/>
                <w:szCs w:val="24"/>
              </w:rPr>
              <w:t xml:space="preserve"> de “pendentes”</w:t>
            </w:r>
          </w:p>
          <w:p w:rsidR="00BD5810" w:rsidRPr="003E5065" w:rsidRDefault="00DB128A" w:rsidP="002242DF">
            <w:pPr>
              <w:spacing w:before="120" w:after="12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E5065">
              <w:rPr>
                <w:rFonts w:ascii="Times New Roman" w:hAnsi="Times New Roman" w:cs="Times New Roman"/>
                <w:sz w:val="24"/>
                <w:szCs w:val="24"/>
              </w:rPr>
              <w:t xml:space="preserve">6. </w:t>
            </w:r>
            <w:r w:rsidR="009A5D23" w:rsidRPr="003E5065">
              <w:rPr>
                <w:rFonts w:ascii="Times New Roman" w:hAnsi="Times New Roman" w:cs="Times New Roman"/>
                <w:sz w:val="24"/>
                <w:szCs w:val="24"/>
              </w:rPr>
              <w:t>O sistema apresenta o pedido solicitado</w:t>
            </w:r>
          </w:p>
          <w:p w:rsidR="009A5D23" w:rsidRPr="003E5065" w:rsidRDefault="009A5D23" w:rsidP="002242DF">
            <w:pPr>
              <w:spacing w:before="120" w:after="12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E5065">
              <w:rPr>
                <w:rFonts w:ascii="Times New Roman" w:hAnsi="Times New Roman" w:cs="Times New Roman"/>
                <w:sz w:val="24"/>
                <w:szCs w:val="24"/>
              </w:rPr>
              <w:t>8. O sistema confirma os dados inseridos.</w:t>
            </w:r>
          </w:p>
          <w:p w:rsidR="00612FB8" w:rsidRPr="003E5065" w:rsidRDefault="00BA2248" w:rsidP="002242DF">
            <w:pPr>
              <w:spacing w:before="120" w:after="12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E5065">
              <w:rPr>
                <w:rFonts w:ascii="Times New Roman" w:hAnsi="Times New Roman" w:cs="Times New Roman"/>
                <w:sz w:val="24"/>
                <w:szCs w:val="24"/>
              </w:rPr>
              <w:t>9</w:t>
            </w:r>
            <w:r w:rsidR="00612FB8" w:rsidRPr="003E5065">
              <w:rPr>
                <w:rFonts w:ascii="Times New Roman" w:hAnsi="Times New Roman" w:cs="Times New Roman"/>
                <w:sz w:val="24"/>
                <w:szCs w:val="24"/>
              </w:rPr>
              <w:t>.O sistema imprimi uma fac</w:t>
            </w:r>
            <w:r w:rsidR="009A5D23" w:rsidRPr="003E5065">
              <w:rPr>
                <w:rFonts w:ascii="Times New Roman" w:hAnsi="Times New Roman" w:cs="Times New Roman"/>
                <w:sz w:val="24"/>
                <w:szCs w:val="24"/>
              </w:rPr>
              <w:t>tura do atendimento da encomenda.</w:t>
            </w:r>
          </w:p>
        </w:tc>
      </w:tr>
      <w:tr w:rsidR="00F17289" w:rsidRPr="003E5065" w:rsidTr="006B77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tcPr>
          <w:p w:rsidR="00F17289" w:rsidRPr="003E5065" w:rsidRDefault="003148F2" w:rsidP="002242DF">
            <w:pPr>
              <w:spacing w:before="120" w:after="120"/>
              <w:jc w:val="both"/>
              <w:rPr>
                <w:rFonts w:ascii="Times New Roman" w:hAnsi="Times New Roman" w:cs="Times New Roman"/>
                <w:sz w:val="24"/>
                <w:szCs w:val="24"/>
              </w:rPr>
            </w:pPr>
            <w:r w:rsidRPr="003E5065">
              <w:rPr>
                <w:rFonts w:ascii="Times New Roman" w:hAnsi="Times New Roman" w:cs="Times New Roman"/>
                <w:sz w:val="24"/>
                <w:szCs w:val="24"/>
              </w:rPr>
              <w:t>Pós-Condições</w:t>
            </w:r>
          </w:p>
        </w:tc>
        <w:tc>
          <w:tcPr>
            <w:tcW w:w="5135" w:type="dxa"/>
          </w:tcPr>
          <w:p w:rsidR="00F17289" w:rsidRPr="003E5065" w:rsidRDefault="003148F2" w:rsidP="00A91A8E">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E5065">
              <w:rPr>
                <w:rFonts w:ascii="Times New Roman" w:hAnsi="Times New Roman" w:cs="Times New Roman"/>
                <w:sz w:val="24"/>
                <w:szCs w:val="24"/>
              </w:rPr>
              <w:t>Encomenda “atendida”</w:t>
            </w:r>
          </w:p>
        </w:tc>
      </w:tr>
    </w:tbl>
    <w:p w:rsidR="002242DF" w:rsidRPr="00A91A8E" w:rsidRDefault="00A91A8E" w:rsidP="00A91A8E">
      <w:pPr>
        <w:pStyle w:val="Legenda"/>
        <w:jc w:val="center"/>
        <w:rPr>
          <w:rFonts w:ascii="Times New Roman" w:hAnsi="Times New Roman" w:cs="Times New Roman"/>
          <w:i w:val="0"/>
          <w:color w:val="auto"/>
          <w:sz w:val="20"/>
          <w:szCs w:val="20"/>
        </w:rPr>
      </w:pPr>
      <w:bookmarkStart w:id="102" w:name="_Toc520751446"/>
      <w:bookmarkStart w:id="103" w:name="_Toc526105373"/>
      <w:r w:rsidRPr="00A91A8E">
        <w:rPr>
          <w:rFonts w:ascii="Times New Roman" w:hAnsi="Times New Roman" w:cs="Times New Roman"/>
          <w:i w:val="0"/>
          <w:color w:val="auto"/>
          <w:sz w:val="20"/>
          <w:szCs w:val="20"/>
        </w:rPr>
        <w:t xml:space="preserve">Tabela 3. </w:t>
      </w:r>
      <w:r w:rsidRPr="00A91A8E">
        <w:rPr>
          <w:rFonts w:ascii="Times New Roman" w:hAnsi="Times New Roman" w:cs="Times New Roman"/>
          <w:i w:val="0"/>
          <w:color w:val="auto"/>
          <w:sz w:val="20"/>
          <w:szCs w:val="20"/>
        </w:rPr>
        <w:fldChar w:fldCharType="begin"/>
      </w:r>
      <w:r w:rsidRPr="00A91A8E">
        <w:rPr>
          <w:rFonts w:ascii="Times New Roman" w:hAnsi="Times New Roman" w:cs="Times New Roman"/>
          <w:i w:val="0"/>
          <w:color w:val="auto"/>
          <w:sz w:val="20"/>
          <w:szCs w:val="20"/>
        </w:rPr>
        <w:instrText xml:space="preserve"> SEQ Tabela_3. \* ARABIC </w:instrText>
      </w:r>
      <w:r w:rsidRPr="00A91A8E">
        <w:rPr>
          <w:rFonts w:ascii="Times New Roman" w:hAnsi="Times New Roman" w:cs="Times New Roman"/>
          <w:i w:val="0"/>
          <w:color w:val="auto"/>
          <w:sz w:val="20"/>
          <w:szCs w:val="20"/>
        </w:rPr>
        <w:fldChar w:fldCharType="separate"/>
      </w:r>
      <w:r w:rsidR="00494EDC">
        <w:rPr>
          <w:rFonts w:ascii="Times New Roman" w:hAnsi="Times New Roman" w:cs="Times New Roman"/>
          <w:i w:val="0"/>
          <w:noProof/>
          <w:color w:val="auto"/>
          <w:sz w:val="20"/>
          <w:szCs w:val="20"/>
        </w:rPr>
        <w:t>8</w:t>
      </w:r>
      <w:r w:rsidRPr="00A91A8E">
        <w:rPr>
          <w:rFonts w:ascii="Times New Roman" w:hAnsi="Times New Roman" w:cs="Times New Roman"/>
          <w:i w:val="0"/>
          <w:color w:val="auto"/>
          <w:sz w:val="20"/>
          <w:szCs w:val="20"/>
        </w:rPr>
        <w:fldChar w:fldCharType="end"/>
      </w:r>
      <w:r w:rsidR="00940F7E" w:rsidRPr="00A91A8E">
        <w:rPr>
          <w:rFonts w:ascii="Times New Roman" w:hAnsi="Times New Roman" w:cs="Times New Roman"/>
          <w:i w:val="0"/>
          <w:color w:val="auto"/>
          <w:sz w:val="20"/>
          <w:szCs w:val="20"/>
        </w:rPr>
        <w:t xml:space="preserve"> </w:t>
      </w:r>
      <w:r w:rsidR="002242DF" w:rsidRPr="00A91A8E">
        <w:rPr>
          <w:rFonts w:ascii="Times New Roman" w:hAnsi="Times New Roman" w:cs="Times New Roman"/>
          <w:i w:val="0"/>
          <w:color w:val="auto"/>
          <w:sz w:val="20"/>
          <w:szCs w:val="20"/>
        </w:rPr>
        <w:t>Descrição do Caso de uso Atender Encomenda</w:t>
      </w:r>
      <w:bookmarkEnd w:id="102"/>
      <w:bookmarkEnd w:id="103"/>
    </w:p>
    <w:p w:rsidR="002242DF" w:rsidRPr="002242DF" w:rsidRDefault="00424111" w:rsidP="00066E28">
      <w:pPr>
        <w:pStyle w:val="PargrafodaLista"/>
        <w:numPr>
          <w:ilvl w:val="0"/>
          <w:numId w:val="14"/>
        </w:numPr>
        <w:spacing w:before="120" w:after="120" w:line="360" w:lineRule="auto"/>
        <w:jc w:val="both"/>
        <w:rPr>
          <w:rFonts w:ascii="Times New Roman" w:hAnsi="Times New Roman" w:cs="Times New Roman"/>
          <w:b/>
          <w:sz w:val="24"/>
          <w:szCs w:val="24"/>
        </w:rPr>
      </w:pPr>
      <w:r>
        <w:rPr>
          <w:rFonts w:ascii="Times New Roman" w:hAnsi="Times New Roman" w:cs="Times New Roman"/>
          <w:b/>
          <w:sz w:val="24"/>
          <w:szCs w:val="24"/>
        </w:rPr>
        <w:lastRenderedPageBreak/>
        <w:t>Descrição do caso de uso e</w:t>
      </w:r>
      <w:r w:rsidR="002242DF">
        <w:rPr>
          <w:rFonts w:ascii="Times New Roman" w:hAnsi="Times New Roman" w:cs="Times New Roman"/>
          <w:b/>
          <w:sz w:val="24"/>
          <w:szCs w:val="24"/>
        </w:rPr>
        <w:t>fectuar vendas</w:t>
      </w:r>
    </w:p>
    <w:tbl>
      <w:tblPr>
        <w:tblStyle w:val="GrelhaMdia1-Cor1"/>
        <w:tblW w:w="0" w:type="auto"/>
        <w:tblLook w:val="04A0" w:firstRow="1" w:lastRow="0" w:firstColumn="1" w:lastColumn="0" w:noHBand="0" w:noVBand="1"/>
      </w:tblPr>
      <w:tblGrid>
        <w:gridCol w:w="3794"/>
        <w:gridCol w:w="5135"/>
      </w:tblGrid>
      <w:tr w:rsidR="00552FC5" w:rsidRPr="003E5065" w:rsidTr="002F3C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tcPr>
          <w:p w:rsidR="00552FC5" w:rsidRPr="003E5065" w:rsidRDefault="00552FC5" w:rsidP="002242DF">
            <w:pPr>
              <w:spacing w:before="120" w:after="120"/>
              <w:jc w:val="both"/>
              <w:rPr>
                <w:rFonts w:ascii="Times New Roman" w:hAnsi="Times New Roman" w:cs="Times New Roman"/>
                <w:b w:val="0"/>
                <w:sz w:val="24"/>
                <w:szCs w:val="24"/>
              </w:rPr>
            </w:pPr>
            <w:r w:rsidRPr="003E5065">
              <w:rPr>
                <w:rFonts w:ascii="Times New Roman" w:hAnsi="Times New Roman" w:cs="Times New Roman"/>
                <w:b w:val="0"/>
                <w:sz w:val="24"/>
                <w:szCs w:val="24"/>
              </w:rPr>
              <w:t>Caso de Uso</w:t>
            </w:r>
          </w:p>
        </w:tc>
        <w:tc>
          <w:tcPr>
            <w:tcW w:w="5135" w:type="dxa"/>
          </w:tcPr>
          <w:p w:rsidR="00552FC5" w:rsidRPr="003E5065" w:rsidRDefault="00552FC5" w:rsidP="002242DF">
            <w:pPr>
              <w:spacing w:before="120" w:after="120"/>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E5065">
              <w:rPr>
                <w:rFonts w:ascii="Times New Roman" w:hAnsi="Times New Roman" w:cs="Times New Roman"/>
                <w:sz w:val="24"/>
                <w:szCs w:val="24"/>
              </w:rPr>
              <w:t>E</w:t>
            </w:r>
            <w:r w:rsidR="002242DF">
              <w:rPr>
                <w:rFonts w:ascii="Times New Roman" w:hAnsi="Times New Roman" w:cs="Times New Roman"/>
                <w:sz w:val="24"/>
                <w:szCs w:val="24"/>
              </w:rPr>
              <w:t>fe</w:t>
            </w:r>
            <w:r w:rsidRPr="003E5065">
              <w:rPr>
                <w:rFonts w:ascii="Times New Roman" w:hAnsi="Times New Roman" w:cs="Times New Roman"/>
                <w:sz w:val="24"/>
                <w:szCs w:val="24"/>
              </w:rPr>
              <w:t>ctuar Venda</w:t>
            </w:r>
          </w:p>
        </w:tc>
      </w:tr>
      <w:tr w:rsidR="00552FC5" w:rsidRPr="003E5065" w:rsidTr="002F3C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tcPr>
          <w:p w:rsidR="00552FC5" w:rsidRPr="003E5065" w:rsidRDefault="00552FC5" w:rsidP="002242DF">
            <w:pPr>
              <w:spacing w:before="120" w:after="120"/>
              <w:jc w:val="both"/>
              <w:rPr>
                <w:rFonts w:ascii="Times New Roman" w:hAnsi="Times New Roman" w:cs="Times New Roman"/>
                <w:b w:val="0"/>
                <w:sz w:val="24"/>
                <w:szCs w:val="24"/>
              </w:rPr>
            </w:pPr>
            <w:r w:rsidRPr="003E5065">
              <w:rPr>
                <w:rFonts w:ascii="Times New Roman" w:hAnsi="Times New Roman" w:cs="Times New Roman"/>
                <w:b w:val="0"/>
                <w:sz w:val="24"/>
                <w:szCs w:val="24"/>
              </w:rPr>
              <w:t>Descrição</w:t>
            </w:r>
          </w:p>
        </w:tc>
        <w:tc>
          <w:tcPr>
            <w:tcW w:w="5135" w:type="dxa"/>
          </w:tcPr>
          <w:p w:rsidR="00552FC5" w:rsidRPr="003E5065" w:rsidRDefault="00ED4654" w:rsidP="002242DF">
            <w:pPr>
              <w:spacing w:before="120" w:after="12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E5065">
              <w:rPr>
                <w:rFonts w:ascii="Times New Roman" w:hAnsi="Times New Roman" w:cs="Times New Roman"/>
                <w:sz w:val="24"/>
                <w:szCs w:val="24"/>
              </w:rPr>
              <w:t xml:space="preserve">O caso de uso inicia quando o vendedor </w:t>
            </w:r>
            <w:r w:rsidR="002242DF" w:rsidRPr="003E5065">
              <w:rPr>
                <w:rFonts w:ascii="Times New Roman" w:hAnsi="Times New Roman" w:cs="Times New Roman"/>
                <w:sz w:val="24"/>
                <w:szCs w:val="24"/>
              </w:rPr>
              <w:t>seleciona</w:t>
            </w:r>
            <w:r w:rsidRPr="003E5065">
              <w:rPr>
                <w:rFonts w:ascii="Times New Roman" w:hAnsi="Times New Roman" w:cs="Times New Roman"/>
                <w:sz w:val="24"/>
                <w:szCs w:val="24"/>
              </w:rPr>
              <w:t xml:space="preserve"> os produtos que o cliente deseja </w:t>
            </w:r>
            <w:r w:rsidR="002242DF" w:rsidRPr="003E5065">
              <w:rPr>
                <w:rFonts w:ascii="Times New Roman" w:hAnsi="Times New Roman" w:cs="Times New Roman"/>
                <w:sz w:val="24"/>
                <w:szCs w:val="24"/>
              </w:rPr>
              <w:t>a partir</w:t>
            </w:r>
            <w:r w:rsidRPr="003E5065">
              <w:rPr>
                <w:rFonts w:ascii="Times New Roman" w:hAnsi="Times New Roman" w:cs="Times New Roman"/>
                <w:sz w:val="24"/>
                <w:szCs w:val="24"/>
              </w:rPr>
              <w:t xml:space="preserve"> da aplicação, insere os dados e valida a venda.</w:t>
            </w:r>
          </w:p>
        </w:tc>
      </w:tr>
      <w:tr w:rsidR="00552FC5" w:rsidRPr="003E5065" w:rsidTr="002F3C5F">
        <w:tc>
          <w:tcPr>
            <w:cnfStyle w:val="001000000000" w:firstRow="0" w:lastRow="0" w:firstColumn="1" w:lastColumn="0" w:oddVBand="0" w:evenVBand="0" w:oddHBand="0" w:evenHBand="0" w:firstRowFirstColumn="0" w:firstRowLastColumn="0" w:lastRowFirstColumn="0" w:lastRowLastColumn="0"/>
            <w:tcW w:w="3794" w:type="dxa"/>
          </w:tcPr>
          <w:p w:rsidR="00552FC5" w:rsidRPr="003E5065" w:rsidRDefault="006A3F66" w:rsidP="002242DF">
            <w:pPr>
              <w:spacing w:before="120" w:after="120"/>
              <w:jc w:val="both"/>
              <w:rPr>
                <w:rFonts w:ascii="Times New Roman" w:hAnsi="Times New Roman" w:cs="Times New Roman"/>
                <w:b w:val="0"/>
                <w:sz w:val="24"/>
                <w:szCs w:val="24"/>
              </w:rPr>
            </w:pPr>
            <w:r w:rsidRPr="003E5065">
              <w:rPr>
                <w:rFonts w:ascii="Times New Roman" w:hAnsi="Times New Roman" w:cs="Times New Roman"/>
                <w:b w:val="0"/>
                <w:sz w:val="24"/>
                <w:szCs w:val="24"/>
              </w:rPr>
              <w:t>Actor</w:t>
            </w:r>
          </w:p>
        </w:tc>
        <w:tc>
          <w:tcPr>
            <w:tcW w:w="5135" w:type="dxa"/>
          </w:tcPr>
          <w:p w:rsidR="00552FC5" w:rsidRPr="003E5065" w:rsidRDefault="006A3F66" w:rsidP="002242DF">
            <w:pPr>
              <w:spacing w:before="120" w:after="12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E5065">
              <w:rPr>
                <w:rFonts w:ascii="Times New Roman" w:hAnsi="Times New Roman" w:cs="Times New Roman"/>
                <w:sz w:val="24"/>
                <w:szCs w:val="24"/>
              </w:rPr>
              <w:t>Vendedor</w:t>
            </w:r>
          </w:p>
        </w:tc>
      </w:tr>
      <w:tr w:rsidR="00552FC5" w:rsidRPr="003E5065" w:rsidTr="002F3C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tcPr>
          <w:p w:rsidR="00552FC5" w:rsidRPr="003E5065" w:rsidRDefault="00EB2365" w:rsidP="002242DF">
            <w:pPr>
              <w:spacing w:before="120" w:after="120"/>
              <w:jc w:val="both"/>
              <w:rPr>
                <w:rFonts w:ascii="Times New Roman" w:hAnsi="Times New Roman" w:cs="Times New Roman"/>
                <w:b w:val="0"/>
                <w:sz w:val="24"/>
                <w:szCs w:val="24"/>
              </w:rPr>
            </w:pPr>
            <w:r w:rsidRPr="003E5065">
              <w:rPr>
                <w:rFonts w:ascii="Times New Roman" w:hAnsi="Times New Roman" w:cs="Times New Roman"/>
                <w:b w:val="0"/>
                <w:sz w:val="24"/>
                <w:szCs w:val="24"/>
              </w:rPr>
              <w:t>Referencia</w:t>
            </w:r>
          </w:p>
        </w:tc>
        <w:tc>
          <w:tcPr>
            <w:tcW w:w="5135" w:type="dxa"/>
          </w:tcPr>
          <w:p w:rsidR="00552FC5" w:rsidRPr="003E5065" w:rsidRDefault="006A3F66" w:rsidP="002242DF">
            <w:pPr>
              <w:spacing w:before="120" w:after="12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E5065">
              <w:rPr>
                <w:rFonts w:ascii="Times New Roman" w:hAnsi="Times New Roman" w:cs="Times New Roman"/>
                <w:sz w:val="24"/>
                <w:szCs w:val="24"/>
              </w:rPr>
              <w:t>RF07</w:t>
            </w:r>
          </w:p>
        </w:tc>
      </w:tr>
      <w:tr w:rsidR="0002319C" w:rsidRPr="003E5065" w:rsidTr="002F3C5F">
        <w:tc>
          <w:tcPr>
            <w:cnfStyle w:val="001000000000" w:firstRow="0" w:lastRow="0" w:firstColumn="1" w:lastColumn="0" w:oddVBand="0" w:evenVBand="0" w:oddHBand="0" w:evenHBand="0" w:firstRowFirstColumn="0" w:firstRowLastColumn="0" w:lastRowFirstColumn="0" w:lastRowLastColumn="0"/>
            <w:tcW w:w="3794" w:type="dxa"/>
          </w:tcPr>
          <w:p w:rsidR="0002319C" w:rsidRPr="003E5065" w:rsidRDefault="0002319C" w:rsidP="002242DF">
            <w:pPr>
              <w:spacing w:before="120" w:after="120"/>
              <w:jc w:val="both"/>
              <w:rPr>
                <w:rFonts w:ascii="Times New Roman" w:hAnsi="Times New Roman" w:cs="Times New Roman"/>
                <w:b w:val="0"/>
                <w:sz w:val="24"/>
                <w:szCs w:val="24"/>
              </w:rPr>
            </w:pPr>
            <w:r w:rsidRPr="003E5065">
              <w:rPr>
                <w:rFonts w:ascii="Times New Roman" w:hAnsi="Times New Roman" w:cs="Times New Roman"/>
                <w:b w:val="0"/>
                <w:sz w:val="24"/>
                <w:szCs w:val="24"/>
              </w:rPr>
              <w:t>Casos de uso incluído</w:t>
            </w:r>
          </w:p>
        </w:tc>
        <w:tc>
          <w:tcPr>
            <w:tcW w:w="5135" w:type="dxa"/>
          </w:tcPr>
          <w:p w:rsidR="0002319C" w:rsidRPr="003E5065" w:rsidRDefault="0002319C" w:rsidP="002242DF">
            <w:pPr>
              <w:spacing w:before="120" w:after="12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E5065">
              <w:rPr>
                <w:rFonts w:ascii="Times New Roman" w:hAnsi="Times New Roman" w:cs="Times New Roman"/>
                <w:sz w:val="24"/>
                <w:szCs w:val="24"/>
              </w:rPr>
              <w:t xml:space="preserve">Registrar pagamentos, </w:t>
            </w:r>
            <w:r w:rsidR="00EB2365" w:rsidRPr="003E5065">
              <w:rPr>
                <w:rFonts w:ascii="Times New Roman" w:hAnsi="Times New Roman" w:cs="Times New Roman"/>
                <w:sz w:val="24"/>
                <w:szCs w:val="24"/>
              </w:rPr>
              <w:t>definir</w:t>
            </w:r>
            <w:r w:rsidRPr="003E5065">
              <w:rPr>
                <w:rFonts w:ascii="Times New Roman" w:hAnsi="Times New Roman" w:cs="Times New Roman"/>
                <w:sz w:val="24"/>
                <w:szCs w:val="24"/>
              </w:rPr>
              <w:t xml:space="preserve"> forma de pagamento.</w:t>
            </w:r>
          </w:p>
        </w:tc>
      </w:tr>
      <w:tr w:rsidR="00552FC5" w:rsidRPr="003E5065" w:rsidTr="002F3C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tcPr>
          <w:p w:rsidR="00552FC5" w:rsidRPr="003E5065" w:rsidRDefault="002972D8" w:rsidP="002242DF">
            <w:pPr>
              <w:spacing w:before="120" w:after="120"/>
              <w:jc w:val="both"/>
              <w:rPr>
                <w:rFonts w:ascii="Times New Roman" w:hAnsi="Times New Roman" w:cs="Times New Roman"/>
                <w:b w:val="0"/>
                <w:sz w:val="24"/>
                <w:szCs w:val="24"/>
              </w:rPr>
            </w:pPr>
            <w:r w:rsidRPr="003E5065">
              <w:rPr>
                <w:rFonts w:ascii="Times New Roman" w:hAnsi="Times New Roman" w:cs="Times New Roman"/>
                <w:b w:val="0"/>
                <w:sz w:val="24"/>
                <w:szCs w:val="24"/>
              </w:rPr>
              <w:t>Pré-condições</w:t>
            </w:r>
          </w:p>
        </w:tc>
        <w:tc>
          <w:tcPr>
            <w:tcW w:w="5135" w:type="dxa"/>
          </w:tcPr>
          <w:p w:rsidR="00552FC5" w:rsidRPr="003E5065" w:rsidRDefault="002972D8" w:rsidP="002242DF">
            <w:pPr>
              <w:spacing w:before="120" w:after="12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E5065">
              <w:rPr>
                <w:rFonts w:ascii="Times New Roman" w:hAnsi="Times New Roman" w:cs="Times New Roman"/>
                <w:sz w:val="24"/>
                <w:szCs w:val="24"/>
              </w:rPr>
              <w:t>É necessário que se indique os produtos para a venda.</w:t>
            </w:r>
          </w:p>
        </w:tc>
      </w:tr>
      <w:tr w:rsidR="002972D8" w:rsidRPr="003E5065" w:rsidTr="002F3C5F">
        <w:tc>
          <w:tcPr>
            <w:cnfStyle w:val="001000000000" w:firstRow="0" w:lastRow="0" w:firstColumn="1" w:lastColumn="0" w:oddVBand="0" w:evenVBand="0" w:oddHBand="0" w:evenHBand="0" w:firstRowFirstColumn="0" w:firstRowLastColumn="0" w:lastRowFirstColumn="0" w:lastRowLastColumn="0"/>
            <w:tcW w:w="8929" w:type="dxa"/>
            <w:gridSpan w:val="2"/>
          </w:tcPr>
          <w:p w:rsidR="002972D8" w:rsidRPr="003E5065" w:rsidRDefault="005B734D" w:rsidP="002242DF">
            <w:pPr>
              <w:spacing w:before="120" w:after="120"/>
              <w:jc w:val="both"/>
              <w:rPr>
                <w:rFonts w:ascii="Times New Roman" w:hAnsi="Times New Roman" w:cs="Times New Roman"/>
                <w:b w:val="0"/>
                <w:sz w:val="24"/>
                <w:szCs w:val="24"/>
              </w:rPr>
            </w:pPr>
            <w:r w:rsidRPr="003E5065">
              <w:rPr>
                <w:rFonts w:ascii="Times New Roman" w:hAnsi="Times New Roman" w:cs="Times New Roman"/>
                <w:b w:val="0"/>
                <w:sz w:val="24"/>
                <w:szCs w:val="24"/>
              </w:rPr>
              <w:t xml:space="preserve">Fluxo Normal </w:t>
            </w:r>
            <w:r w:rsidR="002972D8" w:rsidRPr="003E5065">
              <w:rPr>
                <w:rFonts w:ascii="Times New Roman" w:hAnsi="Times New Roman" w:cs="Times New Roman"/>
                <w:b w:val="0"/>
                <w:sz w:val="24"/>
                <w:szCs w:val="24"/>
              </w:rPr>
              <w:t>de Eventos</w:t>
            </w:r>
          </w:p>
        </w:tc>
      </w:tr>
      <w:tr w:rsidR="00552FC5" w:rsidRPr="003E5065" w:rsidTr="002F3C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tcPr>
          <w:p w:rsidR="00552FC5" w:rsidRPr="003E5065" w:rsidRDefault="005B734D" w:rsidP="002242DF">
            <w:pPr>
              <w:spacing w:before="120" w:after="120"/>
              <w:jc w:val="both"/>
              <w:rPr>
                <w:rFonts w:ascii="Times New Roman" w:hAnsi="Times New Roman" w:cs="Times New Roman"/>
                <w:sz w:val="24"/>
                <w:szCs w:val="24"/>
              </w:rPr>
            </w:pPr>
            <w:r w:rsidRPr="003E5065">
              <w:rPr>
                <w:rFonts w:ascii="Times New Roman" w:hAnsi="Times New Roman" w:cs="Times New Roman"/>
                <w:sz w:val="24"/>
                <w:szCs w:val="24"/>
              </w:rPr>
              <w:t>Acção de actor</w:t>
            </w:r>
          </w:p>
        </w:tc>
        <w:tc>
          <w:tcPr>
            <w:tcW w:w="5135" w:type="dxa"/>
          </w:tcPr>
          <w:p w:rsidR="00552FC5" w:rsidRPr="003E5065" w:rsidRDefault="005B734D" w:rsidP="002242DF">
            <w:pPr>
              <w:spacing w:before="120" w:after="12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3E5065">
              <w:rPr>
                <w:rFonts w:ascii="Times New Roman" w:hAnsi="Times New Roman" w:cs="Times New Roman"/>
                <w:b/>
                <w:sz w:val="24"/>
                <w:szCs w:val="24"/>
              </w:rPr>
              <w:t>Respostas do sistema</w:t>
            </w:r>
          </w:p>
        </w:tc>
      </w:tr>
      <w:tr w:rsidR="00552FC5" w:rsidRPr="003E5065" w:rsidTr="002F3C5F">
        <w:tc>
          <w:tcPr>
            <w:cnfStyle w:val="001000000000" w:firstRow="0" w:lastRow="0" w:firstColumn="1" w:lastColumn="0" w:oddVBand="0" w:evenVBand="0" w:oddHBand="0" w:evenHBand="0" w:firstRowFirstColumn="0" w:firstRowLastColumn="0" w:lastRowFirstColumn="0" w:lastRowLastColumn="0"/>
            <w:tcW w:w="3794" w:type="dxa"/>
          </w:tcPr>
          <w:p w:rsidR="005B734D" w:rsidRPr="003E5065" w:rsidRDefault="005B734D" w:rsidP="002242DF">
            <w:pPr>
              <w:spacing w:before="120" w:after="120"/>
              <w:jc w:val="both"/>
              <w:rPr>
                <w:rFonts w:ascii="Times New Roman" w:hAnsi="Times New Roman" w:cs="Times New Roman"/>
                <w:b w:val="0"/>
                <w:sz w:val="24"/>
                <w:szCs w:val="24"/>
              </w:rPr>
            </w:pPr>
            <w:r w:rsidRPr="003E5065">
              <w:rPr>
                <w:rFonts w:ascii="Times New Roman" w:hAnsi="Times New Roman" w:cs="Times New Roman"/>
                <w:b w:val="0"/>
                <w:sz w:val="24"/>
                <w:szCs w:val="24"/>
              </w:rPr>
              <w:t>1. O vendedor de cria uma nova venda para o cliente</w:t>
            </w:r>
          </w:p>
          <w:p w:rsidR="005B734D" w:rsidRPr="003E5065" w:rsidRDefault="005B734D" w:rsidP="002242DF">
            <w:pPr>
              <w:spacing w:before="120" w:after="120"/>
              <w:jc w:val="both"/>
              <w:rPr>
                <w:rFonts w:ascii="Times New Roman" w:hAnsi="Times New Roman" w:cs="Times New Roman"/>
                <w:b w:val="0"/>
                <w:sz w:val="24"/>
                <w:szCs w:val="24"/>
              </w:rPr>
            </w:pPr>
            <w:r w:rsidRPr="003E5065">
              <w:rPr>
                <w:rFonts w:ascii="Times New Roman" w:hAnsi="Times New Roman" w:cs="Times New Roman"/>
                <w:b w:val="0"/>
                <w:sz w:val="24"/>
                <w:szCs w:val="24"/>
              </w:rPr>
              <w:t>2. O vendedor informa ao sistema a quantidade de produtos mencionados</w:t>
            </w:r>
          </w:p>
          <w:p w:rsidR="0002319C" w:rsidRPr="003E5065" w:rsidRDefault="0002319C" w:rsidP="002242DF">
            <w:pPr>
              <w:spacing w:before="120" w:after="120"/>
              <w:jc w:val="both"/>
              <w:rPr>
                <w:rFonts w:ascii="Times New Roman" w:hAnsi="Times New Roman" w:cs="Times New Roman"/>
                <w:sz w:val="24"/>
                <w:szCs w:val="24"/>
              </w:rPr>
            </w:pPr>
            <w:r w:rsidRPr="003E5065">
              <w:rPr>
                <w:rFonts w:ascii="Times New Roman" w:hAnsi="Times New Roman" w:cs="Times New Roman"/>
                <w:b w:val="0"/>
                <w:sz w:val="24"/>
                <w:szCs w:val="24"/>
              </w:rPr>
              <w:t>5. O vendedor valida os dados inseridos e o pagamento da venda.</w:t>
            </w:r>
          </w:p>
          <w:p w:rsidR="0002319C" w:rsidRPr="003E5065" w:rsidRDefault="0002319C" w:rsidP="002242DF">
            <w:pPr>
              <w:spacing w:before="120" w:after="120"/>
              <w:jc w:val="both"/>
              <w:rPr>
                <w:rFonts w:ascii="Times New Roman" w:hAnsi="Times New Roman" w:cs="Times New Roman"/>
                <w:sz w:val="24"/>
                <w:szCs w:val="24"/>
              </w:rPr>
            </w:pPr>
          </w:p>
        </w:tc>
        <w:tc>
          <w:tcPr>
            <w:tcW w:w="5135" w:type="dxa"/>
          </w:tcPr>
          <w:p w:rsidR="005B734D" w:rsidRPr="003E5065" w:rsidRDefault="005B734D" w:rsidP="002242DF">
            <w:pPr>
              <w:spacing w:before="120" w:after="12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E5065">
              <w:rPr>
                <w:rFonts w:ascii="Times New Roman" w:hAnsi="Times New Roman" w:cs="Times New Roman"/>
                <w:sz w:val="24"/>
                <w:szCs w:val="24"/>
              </w:rPr>
              <w:t>3</w:t>
            </w:r>
            <w:r w:rsidR="0002319C" w:rsidRPr="003E5065">
              <w:rPr>
                <w:rFonts w:ascii="Times New Roman" w:hAnsi="Times New Roman" w:cs="Times New Roman"/>
                <w:sz w:val="24"/>
                <w:szCs w:val="24"/>
              </w:rPr>
              <w:t>. O</w:t>
            </w:r>
            <w:r w:rsidRPr="003E5065">
              <w:rPr>
                <w:rFonts w:ascii="Times New Roman" w:hAnsi="Times New Roman" w:cs="Times New Roman"/>
                <w:sz w:val="24"/>
                <w:szCs w:val="24"/>
              </w:rPr>
              <w:t xml:space="preserve"> sistema verifica se existem estoques suficientes do produto selecionado.</w:t>
            </w:r>
          </w:p>
          <w:p w:rsidR="005B734D" w:rsidRPr="003E5065" w:rsidRDefault="005B734D" w:rsidP="002242DF">
            <w:pPr>
              <w:spacing w:before="120" w:after="12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E5065">
              <w:rPr>
                <w:rFonts w:ascii="Times New Roman" w:hAnsi="Times New Roman" w:cs="Times New Roman"/>
                <w:sz w:val="24"/>
                <w:szCs w:val="24"/>
              </w:rPr>
              <w:t>4</w:t>
            </w:r>
            <w:r w:rsidR="0002319C" w:rsidRPr="003E5065">
              <w:rPr>
                <w:rFonts w:ascii="Times New Roman" w:hAnsi="Times New Roman" w:cs="Times New Roman"/>
                <w:sz w:val="24"/>
                <w:szCs w:val="24"/>
              </w:rPr>
              <w:t>.</w:t>
            </w:r>
            <w:r w:rsidRPr="003E5065">
              <w:rPr>
                <w:rFonts w:ascii="Times New Roman" w:hAnsi="Times New Roman" w:cs="Times New Roman"/>
                <w:sz w:val="24"/>
                <w:szCs w:val="24"/>
              </w:rPr>
              <w:t xml:space="preserve"> O sistema mostra o preço correspondente</w:t>
            </w:r>
            <w:r w:rsidR="0002319C" w:rsidRPr="003E5065">
              <w:rPr>
                <w:rFonts w:ascii="Times New Roman" w:hAnsi="Times New Roman" w:cs="Times New Roman"/>
                <w:sz w:val="24"/>
                <w:szCs w:val="24"/>
              </w:rPr>
              <w:t xml:space="preserve"> para este produto e valor total</w:t>
            </w:r>
          </w:p>
          <w:p w:rsidR="005B734D" w:rsidRPr="003E5065" w:rsidRDefault="009512B8" w:rsidP="002242DF">
            <w:pPr>
              <w:spacing w:before="120" w:after="12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E5065">
              <w:rPr>
                <w:rFonts w:ascii="Times New Roman" w:hAnsi="Times New Roman" w:cs="Times New Roman"/>
                <w:sz w:val="24"/>
                <w:szCs w:val="24"/>
              </w:rPr>
              <w:t xml:space="preserve">6. </w:t>
            </w:r>
            <w:r w:rsidR="0002319C" w:rsidRPr="003E5065">
              <w:rPr>
                <w:rFonts w:ascii="Times New Roman" w:hAnsi="Times New Roman" w:cs="Times New Roman"/>
                <w:sz w:val="24"/>
                <w:szCs w:val="24"/>
              </w:rPr>
              <w:t>O sistema exibe uma mensagem em conformidade na tela</w:t>
            </w:r>
            <w:r w:rsidRPr="003E5065">
              <w:rPr>
                <w:rFonts w:ascii="Times New Roman" w:hAnsi="Times New Roman" w:cs="Times New Roman"/>
                <w:sz w:val="24"/>
                <w:szCs w:val="24"/>
              </w:rPr>
              <w:t>, armazenando os dados inseridos.</w:t>
            </w:r>
            <w:r w:rsidR="0002319C" w:rsidRPr="003E5065">
              <w:rPr>
                <w:rFonts w:ascii="Times New Roman" w:hAnsi="Times New Roman" w:cs="Times New Roman"/>
                <w:sz w:val="24"/>
                <w:szCs w:val="24"/>
              </w:rPr>
              <w:t xml:space="preserve"> </w:t>
            </w:r>
          </w:p>
          <w:p w:rsidR="00552FC5" w:rsidRPr="003E5065" w:rsidRDefault="009512B8" w:rsidP="002242DF">
            <w:pPr>
              <w:spacing w:before="120" w:after="12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E5065">
              <w:rPr>
                <w:rFonts w:ascii="Times New Roman" w:hAnsi="Times New Roman" w:cs="Times New Roman"/>
                <w:sz w:val="24"/>
                <w:szCs w:val="24"/>
              </w:rPr>
              <w:t>9. O sistema oferece a</w:t>
            </w:r>
            <w:r w:rsidR="00A91A8E">
              <w:rPr>
                <w:rFonts w:ascii="Times New Roman" w:hAnsi="Times New Roman" w:cs="Times New Roman"/>
                <w:sz w:val="24"/>
                <w:szCs w:val="24"/>
              </w:rPr>
              <w:t xml:space="preserve"> </w:t>
            </w:r>
            <w:r w:rsidRPr="003E5065">
              <w:rPr>
                <w:rFonts w:ascii="Times New Roman" w:hAnsi="Times New Roman" w:cs="Times New Roman"/>
                <w:sz w:val="24"/>
                <w:szCs w:val="24"/>
              </w:rPr>
              <w:t>possibilidad</w:t>
            </w:r>
            <w:r w:rsidR="00A91A8E">
              <w:rPr>
                <w:rFonts w:ascii="Times New Roman" w:hAnsi="Times New Roman" w:cs="Times New Roman"/>
                <w:sz w:val="24"/>
                <w:szCs w:val="24"/>
              </w:rPr>
              <w:t>e de imprimir uma factura.</w:t>
            </w:r>
          </w:p>
        </w:tc>
      </w:tr>
      <w:tr w:rsidR="009512B8" w:rsidRPr="003E5065" w:rsidTr="002F3C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29" w:type="dxa"/>
            <w:gridSpan w:val="2"/>
          </w:tcPr>
          <w:p w:rsidR="009512B8" w:rsidRPr="003E5065" w:rsidRDefault="009512B8" w:rsidP="002242DF">
            <w:pPr>
              <w:spacing w:before="120" w:after="120"/>
              <w:jc w:val="both"/>
              <w:rPr>
                <w:rFonts w:ascii="Times New Roman" w:hAnsi="Times New Roman" w:cs="Times New Roman"/>
                <w:sz w:val="24"/>
                <w:szCs w:val="24"/>
              </w:rPr>
            </w:pPr>
            <w:r w:rsidRPr="003E5065">
              <w:rPr>
                <w:rFonts w:ascii="Times New Roman" w:hAnsi="Times New Roman" w:cs="Times New Roman"/>
                <w:sz w:val="24"/>
                <w:szCs w:val="24"/>
              </w:rPr>
              <w:t>Fluxo Alternativo</w:t>
            </w:r>
          </w:p>
        </w:tc>
      </w:tr>
      <w:tr w:rsidR="009512B8" w:rsidRPr="003E5065" w:rsidTr="002F3C5F">
        <w:tc>
          <w:tcPr>
            <w:cnfStyle w:val="001000000000" w:firstRow="0" w:lastRow="0" w:firstColumn="1" w:lastColumn="0" w:oddVBand="0" w:evenVBand="0" w:oddHBand="0" w:evenHBand="0" w:firstRowFirstColumn="0" w:firstRowLastColumn="0" w:lastRowFirstColumn="0" w:lastRowLastColumn="0"/>
            <w:tcW w:w="8929" w:type="dxa"/>
            <w:gridSpan w:val="2"/>
          </w:tcPr>
          <w:p w:rsidR="009512B8" w:rsidRPr="00A91A8E" w:rsidRDefault="006B38E7" w:rsidP="002242DF">
            <w:pPr>
              <w:spacing w:before="120" w:after="120"/>
              <w:jc w:val="both"/>
              <w:rPr>
                <w:rFonts w:ascii="Times New Roman" w:hAnsi="Times New Roman" w:cs="Times New Roman"/>
                <w:b w:val="0"/>
                <w:sz w:val="24"/>
                <w:szCs w:val="24"/>
              </w:rPr>
            </w:pPr>
            <w:r w:rsidRPr="003E5065">
              <w:rPr>
                <w:rFonts w:ascii="Times New Roman" w:hAnsi="Times New Roman" w:cs="Times New Roman"/>
                <w:b w:val="0"/>
                <w:sz w:val="24"/>
                <w:szCs w:val="24"/>
              </w:rPr>
              <w:t xml:space="preserve">3. Se não houver estoque suficiente em um produto, o sistema informará o estoque total desse produto e solicitará ao operador de caixa </w:t>
            </w:r>
            <w:r w:rsidR="00A91A8E">
              <w:rPr>
                <w:rFonts w:ascii="Times New Roman" w:hAnsi="Times New Roman" w:cs="Times New Roman"/>
                <w:b w:val="0"/>
                <w:sz w:val="24"/>
                <w:szCs w:val="24"/>
              </w:rPr>
              <w:t>que altere a quantidade errada.</w:t>
            </w:r>
          </w:p>
        </w:tc>
      </w:tr>
      <w:tr w:rsidR="009512B8" w:rsidRPr="003E5065" w:rsidTr="002F3C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tcPr>
          <w:p w:rsidR="009512B8" w:rsidRPr="003E5065" w:rsidRDefault="006B38E7" w:rsidP="002242DF">
            <w:pPr>
              <w:spacing w:before="120" w:after="120"/>
              <w:jc w:val="both"/>
              <w:rPr>
                <w:rFonts w:ascii="Times New Roman" w:hAnsi="Times New Roman" w:cs="Times New Roman"/>
                <w:sz w:val="24"/>
                <w:szCs w:val="24"/>
              </w:rPr>
            </w:pPr>
            <w:r w:rsidRPr="003E5065">
              <w:rPr>
                <w:rFonts w:ascii="Times New Roman" w:hAnsi="Times New Roman" w:cs="Times New Roman"/>
                <w:sz w:val="24"/>
                <w:szCs w:val="24"/>
              </w:rPr>
              <w:t>Pós-condições</w:t>
            </w:r>
          </w:p>
        </w:tc>
        <w:tc>
          <w:tcPr>
            <w:tcW w:w="5135" w:type="dxa"/>
          </w:tcPr>
          <w:p w:rsidR="009512B8" w:rsidRPr="003E5065" w:rsidRDefault="006B38E7" w:rsidP="00A91A8E">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E5065">
              <w:rPr>
                <w:rFonts w:ascii="Times New Roman" w:hAnsi="Times New Roman" w:cs="Times New Roman"/>
                <w:sz w:val="24"/>
                <w:szCs w:val="24"/>
              </w:rPr>
              <w:t>Será armazenado um novo registro de informação referente à venda.</w:t>
            </w:r>
          </w:p>
        </w:tc>
      </w:tr>
    </w:tbl>
    <w:p w:rsidR="00EB2365" w:rsidRPr="00A91A8E" w:rsidRDefault="00A91A8E" w:rsidP="00A91A8E">
      <w:pPr>
        <w:pStyle w:val="Legenda"/>
        <w:jc w:val="center"/>
        <w:rPr>
          <w:rFonts w:ascii="Times New Roman" w:hAnsi="Times New Roman" w:cs="Times New Roman"/>
          <w:i w:val="0"/>
          <w:color w:val="auto"/>
          <w:sz w:val="20"/>
          <w:szCs w:val="20"/>
        </w:rPr>
      </w:pPr>
      <w:bookmarkStart w:id="104" w:name="_Toc520751447"/>
      <w:bookmarkStart w:id="105" w:name="_Toc526105374"/>
      <w:r w:rsidRPr="00A91A8E">
        <w:rPr>
          <w:rFonts w:ascii="Times New Roman" w:hAnsi="Times New Roman" w:cs="Times New Roman"/>
          <w:i w:val="0"/>
          <w:color w:val="auto"/>
          <w:sz w:val="20"/>
          <w:szCs w:val="20"/>
        </w:rPr>
        <w:t xml:space="preserve">Tabela 3. </w:t>
      </w:r>
      <w:r w:rsidRPr="00A91A8E">
        <w:rPr>
          <w:rFonts w:ascii="Times New Roman" w:hAnsi="Times New Roman" w:cs="Times New Roman"/>
          <w:i w:val="0"/>
          <w:color w:val="auto"/>
          <w:sz w:val="20"/>
          <w:szCs w:val="20"/>
        </w:rPr>
        <w:fldChar w:fldCharType="begin"/>
      </w:r>
      <w:r w:rsidRPr="00A91A8E">
        <w:rPr>
          <w:rFonts w:ascii="Times New Roman" w:hAnsi="Times New Roman" w:cs="Times New Roman"/>
          <w:i w:val="0"/>
          <w:color w:val="auto"/>
          <w:sz w:val="20"/>
          <w:szCs w:val="20"/>
        </w:rPr>
        <w:instrText xml:space="preserve"> SEQ Tabela_3. \* ARABIC </w:instrText>
      </w:r>
      <w:r w:rsidRPr="00A91A8E">
        <w:rPr>
          <w:rFonts w:ascii="Times New Roman" w:hAnsi="Times New Roman" w:cs="Times New Roman"/>
          <w:i w:val="0"/>
          <w:color w:val="auto"/>
          <w:sz w:val="20"/>
          <w:szCs w:val="20"/>
        </w:rPr>
        <w:fldChar w:fldCharType="separate"/>
      </w:r>
      <w:r w:rsidR="00494EDC">
        <w:rPr>
          <w:rFonts w:ascii="Times New Roman" w:hAnsi="Times New Roman" w:cs="Times New Roman"/>
          <w:i w:val="0"/>
          <w:noProof/>
          <w:color w:val="auto"/>
          <w:sz w:val="20"/>
          <w:szCs w:val="20"/>
        </w:rPr>
        <w:t>9</w:t>
      </w:r>
      <w:r w:rsidRPr="00A91A8E">
        <w:rPr>
          <w:rFonts w:ascii="Times New Roman" w:hAnsi="Times New Roman" w:cs="Times New Roman"/>
          <w:i w:val="0"/>
          <w:color w:val="auto"/>
          <w:sz w:val="20"/>
          <w:szCs w:val="20"/>
        </w:rPr>
        <w:fldChar w:fldCharType="end"/>
      </w:r>
      <w:r w:rsidR="00940F7E" w:rsidRPr="00A91A8E">
        <w:rPr>
          <w:rFonts w:ascii="Times New Roman" w:hAnsi="Times New Roman" w:cs="Times New Roman"/>
          <w:i w:val="0"/>
          <w:color w:val="auto"/>
          <w:sz w:val="20"/>
          <w:szCs w:val="20"/>
        </w:rPr>
        <w:t xml:space="preserve"> </w:t>
      </w:r>
      <w:r w:rsidR="00EB2365" w:rsidRPr="00A91A8E">
        <w:rPr>
          <w:rFonts w:ascii="Times New Roman" w:hAnsi="Times New Roman" w:cs="Times New Roman"/>
          <w:i w:val="0"/>
          <w:color w:val="auto"/>
          <w:sz w:val="20"/>
          <w:szCs w:val="20"/>
        </w:rPr>
        <w:t>Descrição do caso de uso Efectuar Vendas</w:t>
      </w:r>
      <w:bookmarkEnd w:id="104"/>
      <w:bookmarkEnd w:id="105"/>
    </w:p>
    <w:p w:rsidR="007416CE" w:rsidRPr="00EB2365" w:rsidRDefault="007416CE" w:rsidP="00066E28">
      <w:pPr>
        <w:pStyle w:val="Cabealho3"/>
        <w:numPr>
          <w:ilvl w:val="3"/>
          <w:numId w:val="15"/>
        </w:numPr>
        <w:rPr>
          <w:rFonts w:ascii="Times New Roman" w:hAnsi="Times New Roman" w:cs="Times New Roman"/>
          <w:sz w:val="24"/>
        </w:rPr>
      </w:pPr>
      <w:bookmarkStart w:id="106" w:name="_Toc505427230"/>
      <w:bookmarkStart w:id="107" w:name="_Toc526105261"/>
      <w:r w:rsidRPr="00EB2365">
        <w:rPr>
          <w:rFonts w:ascii="Times New Roman" w:hAnsi="Times New Roman" w:cs="Times New Roman"/>
          <w:sz w:val="24"/>
        </w:rPr>
        <w:t>Matriz de Rastreabilidade de Requisitos</w:t>
      </w:r>
      <w:bookmarkEnd w:id="106"/>
      <w:bookmarkEnd w:id="107"/>
    </w:p>
    <w:p w:rsidR="0024727A" w:rsidRPr="003E5065" w:rsidRDefault="007416CE" w:rsidP="003E5065">
      <w:pPr>
        <w:spacing w:before="120" w:after="120" w:line="360" w:lineRule="auto"/>
        <w:jc w:val="both"/>
        <w:rPr>
          <w:rFonts w:ascii="Times New Roman" w:hAnsi="Times New Roman" w:cs="Times New Roman"/>
          <w:sz w:val="24"/>
          <w:szCs w:val="24"/>
          <w:lang w:eastAsia="pt-PT"/>
        </w:rPr>
      </w:pPr>
      <w:r w:rsidRPr="003E5065">
        <w:rPr>
          <w:rFonts w:ascii="Times New Roman" w:hAnsi="Times New Roman" w:cs="Times New Roman"/>
          <w:sz w:val="24"/>
          <w:szCs w:val="24"/>
          <w:lang w:eastAsia="pt-PT"/>
        </w:rPr>
        <w:t xml:space="preserve">Segundo Gotel et </w:t>
      </w:r>
      <w:r w:rsidR="00EB2365" w:rsidRPr="003E5065">
        <w:rPr>
          <w:rFonts w:ascii="Times New Roman" w:hAnsi="Times New Roman" w:cs="Times New Roman"/>
          <w:sz w:val="24"/>
          <w:szCs w:val="24"/>
          <w:lang w:eastAsia="pt-PT"/>
        </w:rPr>
        <w:t>al. (</w:t>
      </w:r>
      <w:r w:rsidRPr="003E5065">
        <w:rPr>
          <w:rFonts w:ascii="Times New Roman" w:hAnsi="Times New Roman" w:cs="Times New Roman"/>
          <w:sz w:val="24"/>
          <w:szCs w:val="24"/>
          <w:lang w:eastAsia="pt-PT"/>
        </w:rPr>
        <w:t xml:space="preserve">2012), rastreabilidade, no nível mais fundamental é simplesmente o potencial para relacionar dados que já estão armazenados dentro de artefactos de algum tipo, junto com a </w:t>
      </w:r>
      <w:r w:rsidR="00EB2365" w:rsidRPr="003E5065">
        <w:rPr>
          <w:rFonts w:ascii="Times New Roman" w:hAnsi="Times New Roman" w:cs="Times New Roman"/>
          <w:sz w:val="24"/>
          <w:szCs w:val="24"/>
          <w:lang w:eastAsia="pt-PT"/>
        </w:rPr>
        <w:t>habilidade</w:t>
      </w:r>
      <w:r w:rsidRPr="003E5065">
        <w:rPr>
          <w:rFonts w:ascii="Times New Roman" w:hAnsi="Times New Roman" w:cs="Times New Roman"/>
          <w:sz w:val="24"/>
          <w:szCs w:val="24"/>
          <w:lang w:eastAsia="pt-PT"/>
        </w:rPr>
        <w:t xml:space="preserve"> para examinar estás relações</w:t>
      </w:r>
      <w:r w:rsidR="0024727A" w:rsidRPr="003E5065">
        <w:rPr>
          <w:rFonts w:ascii="Times New Roman" w:hAnsi="Times New Roman" w:cs="Times New Roman"/>
          <w:sz w:val="24"/>
          <w:szCs w:val="24"/>
          <w:lang w:eastAsia="pt-PT"/>
        </w:rPr>
        <w:t>.</w:t>
      </w:r>
    </w:p>
    <w:tbl>
      <w:tblPr>
        <w:tblStyle w:val="GrelhaMdia1-Cor1"/>
        <w:tblW w:w="0" w:type="auto"/>
        <w:jc w:val="center"/>
        <w:tblLook w:val="04A0" w:firstRow="1" w:lastRow="0" w:firstColumn="1" w:lastColumn="0" w:noHBand="0" w:noVBand="1"/>
      </w:tblPr>
      <w:tblGrid>
        <w:gridCol w:w="705"/>
        <w:gridCol w:w="689"/>
        <w:gridCol w:w="701"/>
        <w:gridCol w:w="764"/>
        <w:gridCol w:w="651"/>
        <w:gridCol w:w="709"/>
        <w:gridCol w:w="709"/>
        <w:gridCol w:w="709"/>
        <w:gridCol w:w="605"/>
        <w:gridCol w:w="670"/>
        <w:gridCol w:w="705"/>
        <w:gridCol w:w="713"/>
      </w:tblGrid>
      <w:tr w:rsidR="00EB2365" w:rsidRPr="00EB2365" w:rsidTr="00EB236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05" w:type="dxa"/>
          </w:tcPr>
          <w:p w:rsidR="00EB2365" w:rsidRPr="00EB2365" w:rsidRDefault="00EB2365" w:rsidP="00EB2365">
            <w:pPr>
              <w:jc w:val="both"/>
              <w:rPr>
                <w:rFonts w:ascii="Times New Roman" w:hAnsi="Times New Roman" w:cs="Times New Roman"/>
                <w:sz w:val="20"/>
                <w:szCs w:val="20"/>
                <w:lang w:eastAsia="pt-PT"/>
              </w:rPr>
            </w:pPr>
            <w:r w:rsidRPr="00EB2365">
              <w:rPr>
                <w:rFonts w:ascii="Times New Roman" w:hAnsi="Times New Roman" w:cs="Times New Roman"/>
                <w:sz w:val="20"/>
                <w:szCs w:val="20"/>
                <w:lang w:eastAsia="pt-PT"/>
              </w:rPr>
              <w:lastRenderedPageBreak/>
              <w:t xml:space="preserve">                                                        </w:t>
            </w:r>
          </w:p>
        </w:tc>
        <w:tc>
          <w:tcPr>
            <w:tcW w:w="689" w:type="dxa"/>
          </w:tcPr>
          <w:p w:rsidR="00EB2365" w:rsidRPr="00EB2365" w:rsidRDefault="00EB2365" w:rsidP="00EB236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0"/>
                <w:szCs w:val="20"/>
                <w:lang w:eastAsia="pt-PT"/>
              </w:rPr>
            </w:pPr>
            <w:r w:rsidRPr="00EB2365">
              <w:rPr>
                <w:rFonts w:ascii="Times New Roman" w:hAnsi="Times New Roman" w:cs="Times New Roman"/>
                <w:sz w:val="20"/>
                <w:szCs w:val="20"/>
                <w:lang w:eastAsia="pt-PT"/>
              </w:rPr>
              <w:t xml:space="preserve">CU1  </w:t>
            </w:r>
          </w:p>
        </w:tc>
        <w:tc>
          <w:tcPr>
            <w:tcW w:w="701" w:type="dxa"/>
          </w:tcPr>
          <w:p w:rsidR="00EB2365" w:rsidRPr="00EB2365" w:rsidRDefault="00EB2365" w:rsidP="00EB236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pt-PT"/>
              </w:rPr>
            </w:pPr>
            <w:r w:rsidRPr="00EB2365">
              <w:rPr>
                <w:rFonts w:ascii="Times New Roman" w:hAnsi="Times New Roman" w:cs="Times New Roman"/>
                <w:sz w:val="20"/>
                <w:szCs w:val="20"/>
                <w:lang w:eastAsia="pt-PT"/>
              </w:rPr>
              <w:t xml:space="preserve">CU2  </w:t>
            </w:r>
          </w:p>
        </w:tc>
        <w:tc>
          <w:tcPr>
            <w:tcW w:w="764" w:type="dxa"/>
          </w:tcPr>
          <w:p w:rsidR="00EB2365" w:rsidRPr="00EB2365" w:rsidRDefault="00EB2365" w:rsidP="00EB236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0"/>
                <w:szCs w:val="20"/>
                <w:lang w:eastAsia="pt-PT"/>
              </w:rPr>
            </w:pPr>
            <w:r w:rsidRPr="00EB2365">
              <w:rPr>
                <w:rFonts w:ascii="Times New Roman" w:hAnsi="Times New Roman" w:cs="Times New Roman"/>
                <w:sz w:val="20"/>
                <w:szCs w:val="20"/>
                <w:lang w:eastAsia="pt-PT"/>
              </w:rPr>
              <w:t>CU3</w:t>
            </w:r>
          </w:p>
        </w:tc>
        <w:tc>
          <w:tcPr>
            <w:tcW w:w="651" w:type="dxa"/>
          </w:tcPr>
          <w:p w:rsidR="00EB2365" w:rsidRPr="00EB2365" w:rsidRDefault="00EB2365" w:rsidP="00EB236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pt-PT"/>
              </w:rPr>
            </w:pPr>
            <w:r w:rsidRPr="00EB2365">
              <w:rPr>
                <w:rFonts w:ascii="Times New Roman" w:hAnsi="Times New Roman" w:cs="Times New Roman"/>
                <w:sz w:val="20"/>
                <w:szCs w:val="20"/>
                <w:lang w:eastAsia="pt-PT"/>
              </w:rPr>
              <w:t>CU4</w:t>
            </w:r>
          </w:p>
        </w:tc>
        <w:tc>
          <w:tcPr>
            <w:tcW w:w="709" w:type="dxa"/>
          </w:tcPr>
          <w:p w:rsidR="00EB2365" w:rsidRPr="00EB2365" w:rsidRDefault="00EB2365" w:rsidP="00EB236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0"/>
                <w:szCs w:val="20"/>
                <w:lang w:eastAsia="pt-PT"/>
              </w:rPr>
            </w:pPr>
            <w:r w:rsidRPr="00EB2365">
              <w:rPr>
                <w:rFonts w:ascii="Times New Roman" w:hAnsi="Times New Roman" w:cs="Times New Roman"/>
                <w:sz w:val="20"/>
                <w:szCs w:val="20"/>
                <w:lang w:eastAsia="pt-PT"/>
              </w:rPr>
              <w:t xml:space="preserve">CU5  </w:t>
            </w:r>
          </w:p>
        </w:tc>
        <w:tc>
          <w:tcPr>
            <w:tcW w:w="709" w:type="dxa"/>
          </w:tcPr>
          <w:p w:rsidR="00EB2365" w:rsidRPr="00EB2365" w:rsidRDefault="00EB2365" w:rsidP="00EB236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pt-PT"/>
              </w:rPr>
            </w:pPr>
            <w:r w:rsidRPr="00EB2365">
              <w:rPr>
                <w:rFonts w:ascii="Times New Roman" w:hAnsi="Times New Roman" w:cs="Times New Roman"/>
                <w:sz w:val="20"/>
                <w:szCs w:val="20"/>
                <w:lang w:eastAsia="pt-PT"/>
              </w:rPr>
              <w:t>CU6</w:t>
            </w:r>
          </w:p>
        </w:tc>
        <w:tc>
          <w:tcPr>
            <w:tcW w:w="709" w:type="dxa"/>
          </w:tcPr>
          <w:p w:rsidR="00EB2365" w:rsidRPr="00EB2365" w:rsidRDefault="00EB2365" w:rsidP="00EB236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0"/>
                <w:szCs w:val="20"/>
                <w:lang w:eastAsia="pt-PT"/>
              </w:rPr>
            </w:pPr>
            <w:r w:rsidRPr="00EB2365">
              <w:rPr>
                <w:rFonts w:ascii="Times New Roman" w:hAnsi="Times New Roman" w:cs="Times New Roman"/>
                <w:sz w:val="20"/>
                <w:szCs w:val="20"/>
                <w:lang w:eastAsia="pt-PT"/>
              </w:rPr>
              <w:t>CU7</w:t>
            </w:r>
          </w:p>
        </w:tc>
        <w:tc>
          <w:tcPr>
            <w:tcW w:w="605" w:type="dxa"/>
          </w:tcPr>
          <w:p w:rsidR="00EB2365" w:rsidRPr="00EB2365" w:rsidRDefault="00EB2365" w:rsidP="00EB236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pt-PT"/>
              </w:rPr>
            </w:pPr>
            <w:r w:rsidRPr="00EB2365">
              <w:rPr>
                <w:rFonts w:ascii="Times New Roman" w:hAnsi="Times New Roman" w:cs="Times New Roman"/>
                <w:sz w:val="20"/>
                <w:szCs w:val="20"/>
                <w:lang w:eastAsia="pt-PT"/>
              </w:rPr>
              <w:t>CU8</w:t>
            </w:r>
          </w:p>
        </w:tc>
        <w:tc>
          <w:tcPr>
            <w:tcW w:w="670" w:type="dxa"/>
          </w:tcPr>
          <w:p w:rsidR="00EB2365" w:rsidRPr="00EB2365" w:rsidRDefault="00EB2365" w:rsidP="00EB236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0"/>
                <w:szCs w:val="20"/>
                <w:lang w:eastAsia="pt-PT"/>
              </w:rPr>
            </w:pPr>
            <w:r w:rsidRPr="00EB2365">
              <w:rPr>
                <w:rFonts w:ascii="Times New Roman" w:hAnsi="Times New Roman" w:cs="Times New Roman"/>
                <w:sz w:val="20"/>
                <w:szCs w:val="20"/>
                <w:lang w:eastAsia="pt-PT"/>
              </w:rPr>
              <w:t>CU9</w:t>
            </w:r>
          </w:p>
        </w:tc>
        <w:tc>
          <w:tcPr>
            <w:tcW w:w="705" w:type="dxa"/>
          </w:tcPr>
          <w:p w:rsidR="00EB2365" w:rsidRPr="00EB2365" w:rsidRDefault="00EB2365" w:rsidP="00EB236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pt-PT"/>
              </w:rPr>
            </w:pPr>
            <w:r w:rsidRPr="00EB2365">
              <w:rPr>
                <w:rFonts w:ascii="Times New Roman" w:hAnsi="Times New Roman" w:cs="Times New Roman"/>
                <w:sz w:val="20"/>
                <w:szCs w:val="20"/>
                <w:lang w:eastAsia="pt-PT"/>
              </w:rPr>
              <w:t>CU10</w:t>
            </w:r>
          </w:p>
        </w:tc>
        <w:tc>
          <w:tcPr>
            <w:tcW w:w="713" w:type="dxa"/>
          </w:tcPr>
          <w:p w:rsidR="00EB2365" w:rsidRPr="00EB2365" w:rsidRDefault="00EB2365" w:rsidP="00EB236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0"/>
                <w:szCs w:val="20"/>
                <w:lang w:eastAsia="pt-PT"/>
              </w:rPr>
            </w:pPr>
            <w:r w:rsidRPr="00EB2365">
              <w:rPr>
                <w:rFonts w:ascii="Times New Roman" w:hAnsi="Times New Roman" w:cs="Times New Roman"/>
                <w:sz w:val="20"/>
                <w:szCs w:val="20"/>
                <w:lang w:eastAsia="pt-PT"/>
              </w:rPr>
              <w:t>CU11</w:t>
            </w:r>
          </w:p>
        </w:tc>
      </w:tr>
      <w:tr w:rsidR="00EB2365" w:rsidRPr="00EB2365" w:rsidTr="00EB236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05" w:type="dxa"/>
          </w:tcPr>
          <w:p w:rsidR="001C0CFB" w:rsidRPr="00EB2365" w:rsidRDefault="001C0CFB" w:rsidP="00EB2365">
            <w:pPr>
              <w:jc w:val="both"/>
              <w:rPr>
                <w:rFonts w:ascii="Times New Roman" w:hAnsi="Times New Roman" w:cs="Times New Roman"/>
                <w:sz w:val="20"/>
                <w:szCs w:val="20"/>
                <w:lang w:eastAsia="pt-PT"/>
              </w:rPr>
            </w:pPr>
            <w:r w:rsidRPr="00EB2365">
              <w:rPr>
                <w:rFonts w:ascii="Times New Roman" w:hAnsi="Times New Roman" w:cs="Times New Roman"/>
                <w:sz w:val="20"/>
                <w:szCs w:val="20"/>
                <w:lang w:eastAsia="pt-PT"/>
              </w:rPr>
              <w:t>RF1</w:t>
            </w:r>
          </w:p>
        </w:tc>
        <w:tc>
          <w:tcPr>
            <w:tcW w:w="689" w:type="dxa"/>
          </w:tcPr>
          <w:p w:rsidR="001C0CFB" w:rsidRPr="00EB2365" w:rsidRDefault="001C0CFB" w:rsidP="00EB2365">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eastAsia="pt-PT"/>
              </w:rPr>
            </w:pPr>
            <w:r w:rsidRPr="00EB2365">
              <w:rPr>
                <w:rFonts w:ascii="Times New Roman" w:hAnsi="Times New Roman" w:cs="Times New Roman"/>
                <w:sz w:val="20"/>
                <w:szCs w:val="20"/>
                <w:lang w:eastAsia="pt-PT"/>
              </w:rPr>
              <w:t>X</w:t>
            </w:r>
          </w:p>
        </w:tc>
        <w:tc>
          <w:tcPr>
            <w:tcW w:w="701" w:type="dxa"/>
          </w:tcPr>
          <w:p w:rsidR="001C0CFB" w:rsidRPr="00EB2365" w:rsidRDefault="001C0CFB" w:rsidP="00EB2365">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eastAsia="pt-PT"/>
              </w:rPr>
            </w:pPr>
          </w:p>
        </w:tc>
        <w:tc>
          <w:tcPr>
            <w:tcW w:w="764" w:type="dxa"/>
          </w:tcPr>
          <w:p w:rsidR="001C0CFB" w:rsidRPr="00EB2365" w:rsidRDefault="001C0CFB" w:rsidP="00EB2365">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eastAsia="pt-PT"/>
              </w:rPr>
            </w:pPr>
          </w:p>
        </w:tc>
        <w:tc>
          <w:tcPr>
            <w:tcW w:w="651" w:type="dxa"/>
          </w:tcPr>
          <w:p w:rsidR="001C0CFB" w:rsidRPr="00EB2365" w:rsidRDefault="001C0CFB" w:rsidP="00EB2365">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eastAsia="pt-PT"/>
              </w:rPr>
            </w:pPr>
          </w:p>
        </w:tc>
        <w:tc>
          <w:tcPr>
            <w:tcW w:w="709" w:type="dxa"/>
          </w:tcPr>
          <w:p w:rsidR="001C0CFB" w:rsidRPr="00EB2365" w:rsidRDefault="001C0CFB" w:rsidP="00EB2365">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eastAsia="pt-PT"/>
              </w:rPr>
            </w:pPr>
          </w:p>
        </w:tc>
        <w:tc>
          <w:tcPr>
            <w:tcW w:w="709" w:type="dxa"/>
          </w:tcPr>
          <w:p w:rsidR="001C0CFB" w:rsidRPr="00EB2365" w:rsidRDefault="001C0CFB" w:rsidP="00EB2365">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eastAsia="pt-PT"/>
              </w:rPr>
            </w:pPr>
          </w:p>
        </w:tc>
        <w:tc>
          <w:tcPr>
            <w:tcW w:w="709" w:type="dxa"/>
          </w:tcPr>
          <w:p w:rsidR="001C0CFB" w:rsidRPr="00EB2365" w:rsidRDefault="001C0CFB" w:rsidP="00EB2365">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eastAsia="pt-PT"/>
              </w:rPr>
            </w:pPr>
          </w:p>
        </w:tc>
        <w:tc>
          <w:tcPr>
            <w:tcW w:w="605" w:type="dxa"/>
          </w:tcPr>
          <w:p w:rsidR="001C0CFB" w:rsidRPr="00EB2365" w:rsidRDefault="001C0CFB" w:rsidP="00EB2365">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eastAsia="pt-PT"/>
              </w:rPr>
            </w:pPr>
          </w:p>
        </w:tc>
        <w:tc>
          <w:tcPr>
            <w:tcW w:w="670" w:type="dxa"/>
          </w:tcPr>
          <w:p w:rsidR="001C0CFB" w:rsidRPr="00EB2365" w:rsidRDefault="001C0CFB" w:rsidP="00EB2365">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eastAsia="pt-PT"/>
              </w:rPr>
            </w:pPr>
          </w:p>
        </w:tc>
        <w:tc>
          <w:tcPr>
            <w:tcW w:w="705" w:type="dxa"/>
          </w:tcPr>
          <w:p w:rsidR="001C0CFB" w:rsidRPr="00EB2365" w:rsidRDefault="001C0CFB" w:rsidP="00EB2365">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eastAsia="pt-PT"/>
              </w:rPr>
            </w:pPr>
          </w:p>
        </w:tc>
        <w:tc>
          <w:tcPr>
            <w:tcW w:w="713" w:type="dxa"/>
          </w:tcPr>
          <w:p w:rsidR="001C0CFB" w:rsidRPr="00EB2365" w:rsidRDefault="001C0CFB" w:rsidP="00EB2365">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eastAsia="pt-PT"/>
              </w:rPr>
            </w:pPr>
          </w:p>
        </w:tc>
      </w:tr>
      <w:tr w:rsidR="00EB2365" w:rsidRPr="00EB2365" w:rsidTr="00EB2365">
        <w:trPr>
          <w:jc w:val="center"/>
        </w:trPr>
        <w:tc>
          <w:tcPr>
            <w:cnfStyle w:val="001000000000" w:firstRow="0" w:lastRow="0" w:firstColumn="1" w:lastColumn="0" w:oddVBand="0" w:evenVBand="0" w:oddHBand="0" w:evenHBand="0" w:firstRowFirstColumn="0" w:firstRowLastColumn="0" w:lastRowFirstColumn="0" w:lastRowLastColumn="0"/>
            <w:tcW w:w="705" w:type="dxa"/>
          </w:tcPr>
          <w:p w:rsidR="001C0CFB" w:rsidRPr="00EB2365" w:rsidRDefault="001C0CFB" w:rsidP="00EB2365">
            <w:pPr>
              <w:jc w:val="both"/>
              <w:rPr>
                <w:rFonts w:ascii="Times New Roman" w:hAnsi="Times New Roman" w:cs="Times New Roman"/>
                <w:sz w:val="20"/>
                <w:szCs w:val="20"/>
                <w:lang w:eastAsia="pt-PT"/>
              </w:rPr>
            </w:pPr>
            <w:r w:rsidRPr="00EB2365">
              <w:rPr>
                <w:rFonts w:ascii="Times New Roman" w:hAnsi="Times New Roman" w:cs="Times New Roman"/>
                <w:sz w:val="20"/>
                <w:szCs w:val="20"/>
                <w:lang w:eastAsia="pt-PT"/>
              </w:rPr>
              <w:t>RF2</w:t>
            </w:r>
          </w:p>
        </w:tc>
        <w:tc>
          <w:tcPr>
            <w:tcW w:w="689" w:type="dxa"/>
          </w:tcPr>
          <w:p w:rsidR="001C0CFB" w:rsidRPr="00EB2365" w:rsidRDefault="001C0CFB" w:rsidP="00EB2365">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pt-PT"/>
              </w:rPr>
            </w:pPr>
          </w:p>
        </w:tc>
        <w:tc>
          <w:tcPr>
            <w:tcW w:w="701" w:type="dxa"/>
          </w:tcPr>
          <w:p w:rsidR="001C0CFB" w:rsidRPr="00EB2365" w:rsidRDefault="001C0CFB" w:rsidP="00EB2365">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pt-PT"/>
              </w:rPr>
            </w:pPr>
          </w:p>
        </w:tc>
        <w:tc>
          <w:tcPr>
            <w:tcW w:w="764" w:type="dxa"/>
          </w:tcPr>
          <w:p w:rsidR="001C0CFB" w:rsidRPr="00EB2365" w:rsidRDefault="001C0CFB" w:rsidP="00EB2365">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pt-PT"/>
              </w:rPr>
            </w:pPr>
            <w:r w:rsidRPr="00EB2365">
              <w:rPr>
                <w:rFonts w:ascii="Times New Roman" w:hAnsi="Times New Roman" w:cs="Times New Roman"/>
                <w:sz w:val="20"/>
                <w:szCs w:val="20"/>
                <w:lang w:eastAsia="pt-PT"/>
              </w:rPr>
              <w:t xml:space="preserve">  X</w:t>
            </w:r>
          </w:p>
        </w:tc>
        <w:tc>
          <w:tcPr>
            <w:tcW w:w="651" w:type="dxa"/>
          </w:tcPr>
          <w:p w:rsidR="001C0CFB" w:rsidRPr="00EB2365" w:rsidRDefault="001C0CFB" w:rsidP="00EB2365">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pt-PT"/>
              </w:rPr>
            </w:pPr>
          </w:p>
        </w:tc>
        <w:tc>
          <w:tcPr>
            <w:tcW w:w="709" w:type="dxa"/>
          </w:tcPr>
          <w:p w:rsidR="001C0CFB" w:rsidRPr="00EB2365" w:rsidRDefault="001C0CFB" w:rsidP="00EB2365">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pt-PT"/>
              </w:rPr>
            </w:pPr>
          </w:p>
        </w:tc>
        <w:tc>
          <w:tcPr>
            <w:tcW w:w="709" w:type="dxa"/>
          </w:tcPr>
          <w:p w:rsidR="001C0CFB" w:rsidRPr="00EB2365" w:rsidRDefault="001C0CFB" w:rsidP="00EB2365">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pt-PT"/>
              </w:rPr>
            </w:pPr>
          </w:p>
        </w:tc>
        <w:tc>
          <w:tcPr>
            <w:tcW w:w="709" w:type="dxa"/>
          </w:tcPr>
          <w:p w:rsidR="001C0CFB" w:rsidRPr="00EB2365" w:rsidRDefault="001C0CFB" w:rsidP="00EB2365">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pt-PT"/>
              </w:rPr>
            </w:pPr>
          </w:p>
        </w:tc>
        <w:tc>
          <w:tcPr>
            <w:tcW w:w="605" w:type="dxa"/>
          </w:tcPr>
          <w:p w:rsidR="001C0CFB" w:rsidRPr="00EB2365" w:rsidRDefault="001C0CFB" w:rsidP="00EB2365">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pt-PT"/>
              </w:rPr>
            </w:pPr>
          </w:p>
        </w:tc>
        <w:tc>
          <w:tcPr>
            <w:tcW w:w="670" w:type="dxa"/>
          </w:tcPr>
          <w:p w:rsidR="001C0CFB" w:rsidRPr="00EB2365" w:rsidRDefault="001C0CFB" w:rsidP="00EB2365">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pt-PT"/>
              </w:rPr>
            </w:pPr>
          </w:p>
        </w:tc>
        <w:tc>
          <w:tcPr>
            <w:tcW w:w="705" w:type="dxa"/>
          </w:tcPr>
          <w:p w:rsidR="001C0CFB" w:rsidRPr="00EB2365" w:rsidRDefault="001C0CFB" w:rsidP="00EB2365">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pt-PT"/>
              </w:rPr>
            </w:pPr>
          </w:p>
        </w:tc>
        <w:tc>
          <w:tcPr>
            <w:tcW w:w="713" w:type="dxa"/>
          </w:tcPr>
          <w:p w:rsidR="001C0CFB" w:rsidRPr="00EB2365" w:rsidRDefault="001C0CFB" w:rsidP="00EB2365">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pt-PT"/>
              </w:rPr>
            </w:pPr>
          </w:p>
        </w:tc>
      </w:tr>
      <w:tr w:rsidR="00EB2365" w:rsidRPr="00EB2365" w:rsidTr="00EB236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05" w:type="dxa"/>
          </w:tcPr>
          <w:p w:rsidR="001C0CFB" w:rsidRPr="00EB2365" w:rsidRDefault="001C0CFB" w:rsidP="00EB2365">
            <w:pPr>
              <w:jc w:val="both"/>
              <w:rPr>
                <w:rFonts w:ascii="Times New Roman" w:hAnsi="Times New Roman" w:cs="Times New Roman"/>
                <w:sz w:val="20"/>
                <w:szCs w:val="20"/>
                <w:lang w:eastAsia="pt-PT"/>
              </w:rPr>
            </w:pPr>
            <w:r w:rsidRPr="00EB2365">
              <w:rPr>
                <w:rFonts w:ascii="Times New Roman" w:hAnsi="Times New Roman" w:cs="Times New Roman"/>
                <w:sz w:val="20"/>
                <w:szCs w:val="20"/>
                <w:lang w:eastAsia="pt-PT"/>
              </w:rPr>
              <w:t>RF3</w:t>
            </w:r>
          </w:p>
        </w:tc>
        <w:tc>
          <w:tcPr>
            <w:tcW w:w="689" w:type="dxa"/>
          </w:tcPr>
          <w:p w:rsidR="001C0CFB" w:rsidRPr="00EB2365" w:rsidRDefault="001C0CFB" w:rsidP="00EB2365">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eastAsia="pt-PT"/>
              </w:rPr>
            </w:pPr>
          </w:p>
        </w:tc>
        <w:tc>
          <w:tcPr>
            <w:tcW w:w="701" w:type="dxa"/>
          </w:tcPr>
          <w:p w:rsidR="001C0CFB" w:rsidRPr="00EB2365" w:rsidRDefault="001C0CFB" w:rsidP="00EB2365">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eastAsia="pt-PT"/>
              </w:rPr>
            </w:pPr>
          </w:p>
        </w:tc>
        <w:tc>
          <w:tcPr>
            <w:tcW w:w="764" w:type="dxa"/>
          </w:tcPr>
          <w:p w:rsidR="001C0CFB" w:rsidRPr="00EB2365" w:rsidRDefault="001C0CFB" w:rsidP="00EB2365">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eastAsia="pt-PT"/>
              </w:rPr>
            </w:pPr>
          </w:p>
        </w:tc>
        <w:tc>
          <w:tcPr>
            <w:tcW w:w="651" w:type="dxa"/>
          </w:tcPr>
          <w:p w:rsidR="001C0CFB" w:rsidRPr="00EB2365" w:rsidRDefault="001C0CFB" w:rsidP="00EB2365">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eastAsia="pt-PT"/>
              </w:rPr>
            </w:pPr>
            <w:r w:rsidRPr="00EB2365">
              <w:rPr>
                <w:rFonts w:ascii="Times New Roman" w:hAnsi="Times New Roman" w:cs="Times New Roman"/>
                <w:sz w:val="20"/>
                <w:szCs w:val="20"/>
                <w:lang w:eastAsia="pt-PT"/>
              </w:rPr>
              <w:t>X</w:t>
            </w:r>
          </w:p>
        </w:tc>
        <w:tc>
          <w:tcPr>
            <w:tcW w:w="709" w:type="dxa"/>
          </w:tcPr>
          <w:p w:rsidR="001C0CFB" w:rsidRPr="00EB2365" w:rsidRDefault="001C0CFB" w:rsidP="00EB2365">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eastAsia="pt-PT"/>
              </w:rPr>
            </w:pPr>
          </w:p>
        </w:tc>
        <w:tc>
          <w:tcPr>
            <w:tcW w:w="709" w:type="dxa"/>
          </w:tcPr>
          <w:p w:rsidR="001C0CFB" w:rsidRPr="00EB2365" w:rsidRDefault="001C0CFB" w:rsidP="00EB2365">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eastAsia="pt-PT"/>
              </w:rPr>
            </w:pPr>
          </w:p>
        </w:tc>
        <w:tc>
          <w:tcPr>
            <w:tcW w:w="709" w:type="dxa"/>
          </w:tcPr>
          <w:p w:rsidR="001C0CFB" w:rsidRPr="00EB2365" w:rsidRDefault="001C0CFB" w:rsidP="00EB2365">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eastAsia="pt-PT"/>
              </w:rPr>
            </w:pPr>
          </w:p>
        </w:tc>
        <w:tc>
          <w:tcPr>
            <w:tcW w:w="605" w:type="dxa"/>
          </w:tcPr>
          <w:p w:rsidR="001C0CFB" w:rsidRPr="00EB2365" w:rsidRDefault="001C0CFB" w:rsidP="00EB2365">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eastAsia="pt-PT"/>
              </w:rPr>
            </w:pPr>
          </w:p>
        </w:tc>
        <w:tc>
          <w:tcPr>
            <w:tcW w:w="670" w:type="dxa"/>
          </w:tcPr>
          <w:p w:rsidR="001C0CFB" w:rsidRPr="00EB2365" w:rsidRDefault="001C0CFB" w:rsidP="00EB2365">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eastAsia="pt-PT"/>
              </w:rPr>
            </w:pPr>
          </w:p>
        </w:tc>
        <w:tc>
          <w:tcPr>
            <w:tcW w:w="705" w:type="dxa"/>
          </w:tcPr>
          <w:p w:rsidR="001C0CFB" w:rsidRPr="00EB2365" w:rsidRDefault="001C0CFB" w:rsidP="00EB2365">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eastAsia="pt-PT"/>
              </w:rPr>
            </w:pPr>
          </w:p>
        </w:tc>
        <w:tc>
          <w:tcPr>
            <w:tcW w:w="713" w:type="dxa"/>
          </w:tcPr>
          <w:p w:rsidR="001C0CFB" w:rsidRPr="00EB2365" w:rsidRDefault="001C0CFB" w:rsidP="00EB2365">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eastAsia="pt-PT"/>
              </w:rPr>
            </w:pPr>
          </w:p>
        </w:tc>
      </w:tr>
      <w:tr w:rsidR="00EB2365" w:rsidRPr="00EB2365" w:rsidTr="00EB2365">
        <w:trPr>
          <w:jc w:val="center"/>
        </w:trPr>
        <w:tc>
          <w:tcPr>
            <w:cnfStyle w:val="001000000000" w:firstRow="0" w:lastRow="0" w:firstColumn="1" w:lastColumn="0" w:oddVBand="0" w:evenVBand="0" w:oddHBand="0" w:evenHBand="0" w:firstRowFirstColumn="0" w:firstRowLastColumn="0" w:lastRowFirstColumn="0" w:lastRowLastColumn="0"/>
            <w:tcW w:w="705" w:type="dxa"/>
          </w:tcPr>
          <w:p w:rsidR="001C0CFB" w:rsidRPr="00EB2365" w:rsidRDefault="001C0CFB" w:rsidP="00EB2365">
            <w:pPr>
              <w:jc w:val="both"/>
              <w:rPr>
                <w:rFonts w:ascii="Times New Roman" w:hAnsi="Times New Roman" w:cs="Times New Roman"/>
                <w:sz w:val="20"/>
                <w:szCs w:val="20"/>
                <w:lang w:eastAsia="pt-PT"/>
              </w:rPr>
            </w:pPr>
            <w:r w:rsidRPr="00EB2365">
              <w:rPr>
                <w:rFonts w:ascii="Times New Roman" w:hAnsi="Times New Roman" w:cs="Times New Roman"/>
                <w:sz w:val="20"/>
                <w:szCs w:val="20"/>
                <w:lang w:eastAsia="pt-PT"/>
              </w:rPr>
              <w:t>RF4</w:t>
            </w:r>
          </w:p>
        </w:tc>
        <w:tc>
          <w:tcPr>
            <w:tcW w:w="689" w:type="dxa"/>
          </w:tcPr>
          <w:p w:rsidR="001C0CFB" w:rsidRPr="00EB2365" w:rsidRDefault="001C0CFB" w:rsidP="00EB2365">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pt-PT"/>
              </w:rPr>
            </w:pPr>
          </w:p>
        </w:tc>
        <w:tc>
          <w:tcPr>
            <w:tcW w:w="701" w:type="dxa"/>
          </w:tcPr>
          <w:p w:rsidR="001C0CFB" w:rsidRPr="00EB2365" w:rsidRDefault="001C0CFB" w:rsidP="00EB2365">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pt-PT"/>
              </w:rPr>
            </w:pPr>
            <w:r w:rsidRPr="00EB2365">
              <w:rPr>
                <w:rFonts w:ascii="Times New Roman" w:hAnsi="Times New Roman" w:cs="Times New Roman"/>
                <w:sz w:val="20"/>
                <w:szCs w:val="20"/>
                <w:lang w:eastAsia="pt-PT"/>
              </w:rPr>
              <w:t xml:space="preserve">  X</w:t>
            </w:r>
          </w:p>
        </w:tc>
        <w:tc>
          <w:tcPr>
            <w:tcW w:w="764" w:type="dxa"/>
          </w:tcPr>
          <w:p w:rsidR="001C0CFB" w:rsidRPr="00EB2365" w:rsidRDefault="001C0CFB" w:rsidP="00EB2365">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pt-PT"/>
              </w:rPr>
            </w:pPr>
          </w:p>
        </w:tc>
        <w:tc>
          <w:tcPr>
            <w:tcW w:w="651" w:type="dxa"/>
          </w:tcPr>
          <w:p w:rsidR="001C0CFB" w:rsidRPr="00EB2365" w:rsidRDefault="001C0CFB" w:rsidP="00EB2365">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pt-PT"/>
              </w:rPr>
            </w:pPr>
          </w:p>
        </w:tc>
        <w:tc>
          <w:tcPr>
            <w:tcW w:w="709" w:type="dxa"/>
          </w:tcPr>
          <w:p w:rsidR="001C0CFB" w:rsidRPr="00EB2365" w:rsidRDefault="001C0CFB" w:rsidP="00EB2365">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pt-PT"/>
              </w:rPr>
            </w:pPr>
          </w:p>
        </w:tc>
        <w:tc>
          <w:tcPr>
            <w:tcW w:w="709" w:type="dxa"/>
          </w:tcPr>
          <w:p w:rsidR="001C0CFB" w:rsidRPr="00EB2365" w:rsidRDefault="001C0CFB" w:rsidP="00EB2365">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pt-PT"/>
              </w:rPr>
            </w:pPr>
          </w:p>
        </w:tc>
        <w:tc>
          <w:tcPr>
            <w:tcW w:w="709" w:type="dxa"/>
          </w:tcPr>
          <w:p w:rsidR="001C0CFB" w:rsidRPr="00EB2365" w:rsidRDefault="001C0CFB" w:rsidP="00EB2365">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pt-PT"/>
              </w:rPr>
            </w:pPr>
          </w:p>
        </w:tc>
        <w:tc>
          <w:tcPr>
            <w:tcW w:w="605" w:type="dxa"/>
          </w:tcPr>
          <w:p w:rsidR="001C0CFB" w:rsidRPr="00EB2365" w:rsidRDefault="001C0CFB" w:rsidP="00EB2365">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pt-PT"/>
              </w:rPr>
            </w:pPr>
          </w:p>
        </w:tc>
        <w:tc>
          <w:tcPr>
            <w:tcW w:w="670" w:type="dxa"/>
          </w:tcPr>
          <w:p w:rsidR="001C0CFB" w:rsidRPr="00EB2365" w:rsidRDefault="001C0CFB" w:rsidP="00EB2365">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pt-PT"/>
              </w:rPr>
            </w:pPr>
          </w:p>
        </w:tc>
        <w:tc>
          <w:tcPr>
            <w:tcW w:w="705" w:type="dxa"/>
          </w:tcPr>
          <w:p w:rsidR="001C0CFB" w:rsidRPr="00EB2365" w:rsidRDefault="001C0CFB" w:rsidP="00EB2365">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pt-PT"/>
              </w:rPr>
            </w:pPr>
          </w:p>
        </w:tc>
        <w:tc>
          <w:tcPr>
            <w:tcW w:w="713" w:type="dxa"/>
          </w:tcPr>
          <w:p w:rsidR="001C0CFB" w:rsidRPr="00EB2365" w:rsidRDefault="001C0CFB" w:rsidP="00EB2365">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pt-PT"/>
              </w:rPr>
            </w:pPr>
          </w:p>
        </w:tc>
      </w:tr>
      <w:tr w:rsidR="00EB2365" w:rsidRPr="00EB2365" w:rsidTr="00EB236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05" w:type="dxa"/>
          </w:tcPr>
          <w:p w:rsidR="001C0CFB" w:rsidRPr="00EB2365" w:rsidRDefault="001C0CFB" w:rsidP="00EB2365">
            <w:pPr>
              <w:jc w:val="both"/>
              <w:rPr>
                <w:rFonts w:ascii="Times New Roman" w:hAnsi="Times New Roman" w:cs="Times New Roman"/>
                <w:sz w:val="20"/>
                <w:szCs w:val="20"/>
                <w:lang w:eastAsia="pt-PT"/>
              </w:rPr>
            </w:pPr>
            <w:r w:rsidRPr="00EB2365">
              <w:rPr>
                <w:rFonts w:ascii="Times New Roman" w:hAnsi="Times New Roman" w:cs="Times New Roman"/>
                <w:sz w:val="20"/>
                <w:szCs w:val="20"/>
                <w:lang w:eastAsia="pt-PT"/>
              </w:rPr>
              <w:t>RF5</w:t>
            </w:r>
          </w:p>
        </w:tc>
        <w:tc>
          <w:tcPr>
            <w:tcW w:w="689" w:type="dxa"/>
          </w:tcPr>
          <w:p w:rsidR="001C0CFB" w:rsidRPr="00EB2365" w:rsidRDefault="001C0CFB" w:rsidP="00EB2365">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eastAsia="pt-PT"/>
              </w:rPr>
            </w:pPr>
          </w:p>
        </w:tc>
        <w:tc>
          <w:tcPr>
            <w:tcW w:w="701" w:type="dxa"/>
          </w:tcPr>
          <w:p w:rsidR="001C0CFB" w:rsidRPr="00EB2365" w:rsidRDefault="001C0CFB" w:rsidP="00EB2365">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eastAsia="pt-PT"/>
              </w:rPr>
            </w:pPr>
          </w:p>
        </w:tc>
        <w:tc>
          <w:tcPr>
            <w:tcW w:w="764" w:type="dxa"/>
          </w:tcPr>
          <w:p w:rsidR="001C0CFB" w:rsidRPr="00EB2365" w:rsidRDefault="001C0CFB" w:rsidP="00EB2365">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eastAsia="pt-PT"/>
              </w:rPr>
            </w:pPr>
          </w:p>
        </w:tc>
        <w:tc>
          <w:tcPr>
            <w:tcW w:w="651" w:type="dxa"/>
          </w:tcPr>
          <w:p w:rsidR="001C0CFB" w:rsidRPr="00EB2365" w:rsidRDefault="001C0CFB" w:rsidP="00EB2365">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eastAsia="pt-PT"/>
              </w:rPr>
            </w:pPr>
          </w:p>
        </w:tc>
        <w:tc>
          <w:tcPr>
            <w:tcW w:w="709" w:type="dxa"/>
          </w:tcPr>
          <w:p w:rsidR="001C0CFB" w:rsidRPr="00EB2365" w:rsidRDefault="001C0CFB" w:rsidP="00EB2365">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eastAsia="pt-PT"/>
              </w:rPr>
            </w:pPr>
          </w:p>
        </w:tc>
        <w:tc>
          <w:tcPr>
            <w:tcW w:w="709" w:type="dxa"/>
          </w:tcPr>
          <w:p w:rsidR="001C0CFB" w:rsidRPr="00EB2365" w:rsidRDefault="001C0CFB" w:rsidP="00EB2365">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eastAsia="pt-PT"/>
              </w:rPr>
            </w:pPr>
          </w:p>
        </w:tc>
        <w:tc>
          <w:tcPr>
            <w:tcW w:w="709" w:type="dxa"/>
          </w:tcPr>
          <w:p w:rsidR="001C0CFB" w:rsidRPr="00EB2365" w:rsidRDefault="001C0CFB" w:rsidP="00EB2365">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eastAsia="pt-PT"/>
              </w:rPr>
            </w:pPr>
          </w:p>
        </w:tc>
        <w:tc>
          <w:tcPr>
            <w:tcW w:w="605" w:type="dxa"/>
          </w:tcPr>
          <w:p w:rsidR="001C0CFB" w:rsidRPr="00EB2365" w:rsidRDefault="001C0CFB" w:rsidP="00EB2365">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eastAsia="pt-PT"/>
              </w:rPr>
            </w:pPr>
          </w:p>
        </w:tc>
        <w:tc>
          <w:tcPr>
            <w:tcW w:w="670" w:type="dxa"/>
          </w:tcPr>
          <w:p w:rsidR="001C0CFB" w:rsidRPr="00EB2365" w:rsidRDefault="001C0CFB" w:rsidP="00EB2365">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eastAsia="pt-PT"/>
              </w:rPr>
            </w:pPr>
          </w:p>
        </w:tc>
        <w:tc>
          <w:tcPr>
            <w:tcW w:w="705" w:type="dxa"/>
          </w:tcPr>
          <w:p w:rsidR="001C0CFB" w:rsidRPr="00EB2365" w:rsidRDefault="001C0CFB" w:rsidP="00EB2365">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eastAsia="pt-PT"/>
              </w:rPr>
            </w:pPr>
          </w:p>
        </w:tc>
        <w:tc>
          <w:tcPr>
            <w:tcW w:w="713" w:type="dxa"/>
          </w:tcPr>
          <w:p w:rsidR="001C0CFB" w:rsidRPr="00EB2365" w:rsidRDefault="001C0CFB" w:rsidP="00EB2365">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eastAsia="pt-PT"/>
              </w:rPr>
            </w:pPr>
          </w:p>
        </w:tc>
      </w:tr>
      <w:tr w:rsidR="00EB2365" w:rsidRPr="00EB2365" w:rsidTr="00EB2365">
        <w:trPr>
          <w:jc w:val="center"/>
        </w:trPr>
        <w:tc>
          <w:tcPr>
            <w:cnfStyle w:val="001000000000" w:firstRow="0" w:lastRow="0" w:firstColumn="1" w:lastColumn="0" w:oddVBand="0" w:evenVBand="0" w:oddHBand="0" w:evenHBand="0" w:firstRowFirstColumn="0" w:firstRowLastColumn="0" w:lastRowFirstColumn="0" w:lastRowLastColumn="0"/>
            <w:tcW w:w="705" w:type="dxa"/>
          </w:tcPr>
          <w:p w:rsidR="001C0CFB" w:rsidRPr="00EB2365" w:rsidRDefault="001C0CFB" w:rsidP="00EB2365">
            <w:pPr>
              <w:jc w:val="both"/>
              <w:rPr>
                <w:rFonts w:ascii="Times New Roman" w:hAnsi="Times New Roman" w:cs="Times New Roman"/>
                <w:sz w:val="20"/>
                <w:szCs w:val="20"/>
                <w:lang w:eastAsia="pt-PT"/>
              </w:rPr>
            </w:pPr>
            <w:r w:rsidRPr="00EB2365">
              <w:rPr>
                <w:rFonts w:ascii="Times New Roman" w:hAnsi="Times New Roman" w:cs="Times New Roman"/>
                <w:sz w:val="20"/>
                <w:szCs w:val="20"/>
                <w:lang w:eastAsia="pt-PT"/>
              </w:rPr>
              <w:t>RF6</w:t>
            </w:r>
          </w:p>
        </w:tc>
        <w:tc>
          <w:tcPr>
            <w:tcW w:w="689" w:type="dxa"/>
          </w:tcPr>
          <w:p w:rsidR="001C0CFB" w:rsidRPr="00EB2365" w:rsidRDefault="001C0CFB" w:rsidP="00EB2365">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pt-PT"/>
              </w:rPr>
            </w:pPr>
          </w:p>
        </w:tc>
        <w:tc>
          <w:tcPr>
            <w:tcW w:w="701" w:type="dxa"/>
          </w:tcPr>
          <w:p w:rsidR="001C0CFB" w:rsidRPr="00EB2365" w:rsidRDefault="001C0CFB" w:rsidP="00EB2365">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pt-PT"/>
              </w:rPr>
            </w:pPr>
          </w:p>
        </w:tc>
        <w:tc>
          <w:tcPr>
            <w:tcW w:w="764" w:type="dxa"/>
          </w:tcPr>
          <w:p w:rsidR="001C0CFB" w:rsidRPr="00EB2365" w:rsidRDefault="001C0CFB" w:rsidP="00EB2365">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pt-PT"/>
              </w:rPr>
            </w:pPr>
          </w:p>
        </w:tc>
        <w:tc>
          <w:tcPr>
            <w:tcW w:w="651" w:type="dxa"/>
          </w:tcPr>
          <w:p w:rsidR="001C0CFB" w:rsidRPr="00EB2365" w:rsidRDefault="001C0CFB" w:rsidP="00EB2365">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pt-PT"/>
              </w:rPr>
            </w:pPr>
          </w:p>
        </w:tc>
        <w:tc>
          <w:tcPr>
            <w:tcW w:w="709" w:type="dxa"/>
          </w:tcPr>
          <w:p w:rsidR="001C0CFB" w:rsidRPr="00EB2365" w:rsidRDefault="00814708" w:rsidP="00EB2365">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pt-PT"/>
              </w:rPr>
            </w:pPr>
            <w:r w:rsidRPr="00EB2365">
              <w:rPr>
                <w:rFonts w:ascii="Times New Roman" w:hAnsi="Times New Roman" w:cs="Times New Roman"/>
                <w:sz w:val="20"/>
                <w:szCs w:val="20"/>
                <w:lang w:eastAsia="pt-PT"/>
              </w:rPr>
              <w:t xml:space="preserve">  </w:t>
            </w:r>
            <w:r w:rsidR="00E32012" w:rsidRPr="00EB2365">
              <w:rPr>
                <w:rFonts w:ascii="Times New Roman" w:hAnsi="Times New Roman" w:cs="Times New Roman"/>
                <w:sz w:val="20"/>
                <w:szCs w:val="20"/>
                <w:lang w:eastAsia="pt-PT"/>
              </w:rPr>
              <w:t>X</w:t>
            </w:r>
          </w:p>
        </w:tc>
        <w:tc>
          <w:tcPr>
            <w:tcW w:w="709" w:type="dxa"/>
          </w:tcPr>
          <w:p w:rsidR="001C0CFB" w:rsidRPr="00EB2365" w:rsidRDefault="001C0CFB" w:rsidP="00EB2365">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pt-PT"/>
              </w:rPr>
            </w:pPr>
          </w:p>
        </w:tc>
        <w:tc>
          <w:tcPr>
            <w:tcW w:w="709" w:type="dxa"/>
          </w:tcPr>
          <w:p w:rsidR="001C0CFB" w:rsidRPr="00EB2365" w:rsidRDefault="001C0CFB" w:rsidP="00EB2365">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pt-PT"/>
              </w:rPr>
            </w:pPr>
          </w:p>
        </w:tc>
        <w:tc>
          <w:tcPr>
            <w:tcW w:w="605" w:type="dxa"/>
          </w:tcPr>
          <w:p w:rsidR="001C0CFB" w:rsidRPr="00EB2365" w:rsidRDefault="001C0CFB" w:rsidP="00EB2365">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pt-PT"/>
              </w:rPr>
            </w:pPr>
          </w:p>
        </w:tc>
        <w:tc>
          <w:tcPr>
            <w:tcW w:w="670" w:type="dxa"/>
          </w:tcPr>
          <w:p w:rsidR="001C0CFB" w:rsidRPr="00EB2365" w:rsidRDefault="001C0CFB" w:rsidP="00EB2365">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pt-PT"/>
              </w:rPr>
            </w:pPr>
          </w:p>
        </w:tc>
        <w:tc>
          <w:tcPr>
            <w:tcW w:w="705" w:type="dxa"/>
          </w:tcPr>
          <w:p w:rsidR="001C0CFB" w:rsidRPr="00EB2365" w:rsidRDefault="001C0CFB" w:rsidP="00EB2365">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pt-PT"/>
              </w:rPr>
            </w:pPr>
          </w:p>
        </w:tc>
        <w:tc>
          <w:tcPr>
            <w:tcW w:w="713" w:type="dxa"/>
          </w:tcPr>
          <w:p w:rsidR="001C0CFB" w:rsidRPr="00EB2365" w:rsidRDefault="001C0CFB" w:rsidP="00EB2365">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pt-PT"/>
              </w:rPr>
            </w:pPr>
          </w:p>
        </w:tc>
      </w:tr>
      <w:tr w:rsidR="00EB2365" w:rsidRPr="00EB2365" w:rsidTr="00EB236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05" w:type="dxa"/>
          </w:tcPr>
          <w:p w:rsidR="001C0CFB" w:rsidRPr="00EB2365" w:rsidRDefault="001C0CFB" w:rsidP="00EB2365">
            <w:pPr>
              <w:jc w:val="both"/>
              <w:rPr>
                <w:rFonts w:ascii="Times New Roman" w:hAnsi="Times New Roman" w:cs="Times New Roman"/>
                <w:sz w:val="20"/>
                <w:szCs w:val="20"/>
                <w:lang w:eastAsia="pt-PT"/>
              </w:rPr>
            </w:pPr>
            <w:r w:rsidRPr="00EB2365">
              <w:rPr>
                <w:rFonts w:ascii="Times New Roman" w:hAnsi="Times New Roman" w:cs="Times New Roman"/>
                <w:sz w:val="20"/>
                <w:szCs w:val="20"/>
                <w:lang w:eastAsia="pt-PT"/>
              </w:rPr>
              <w:t>RF7</w:t>
            </w:r>
          </w:p>
        </w:tc>
        <w:tc>
          <w:tcPr>
            <w:tcW w:w="689" w:type="dxa"/>
          </w:tcPr>
          <w:p w:rsidR="001C0CFB" w:rsidRPr="00EB2365" w:rsidRDefault="001C0CFB" w:rsidP="00EB2365">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eastAsia="pt-PT"/>
              </w:rPr>
            </w:pPr>
          </w:p>
        </w:tc>
        <w:tc>
          <w:tcPr>
            <w:tcW w:w="701" w:type="dxa"/>
          </w:tcPr>
          <w:p w:rsidR="001C0CFB" w:rsidRPr="00EB2365" w:rsidRDefault="001C0CFB" w:rsidP="00EB2365">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eastAsia="pt-PT"/>
              </w:rPr>
            </w:pPr>
          </w:p>
        </w:tc>
        <w:tc>
          <w:tcPr>
            <w:tcW w:w="764" w:type="dxa"/>
          </w:tcPr>
          <w:p w:rsidR="001C0CFB" w:rsidRPr="00EB2365" w:rsidRDefault="001C0CFB" w:rsidP="00EB2365">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eastAsia="pt-PT"/>
              </w:rPr>
            </w:pPr>
          </w:p>
        </w:tc>
        <w:tc>
          <w:tcPr>
            <w:tcW w:w="651" w:type="dxa"/>
          </w:tcPr>
          <w:p w:rsidR="001C0CFB" w:rsidRPr="00EB2365" w:rsidRDefault="001C0CFB" w:rsidP="00EB2365">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eastAsia="pt-PT"/>
              </w:rPr>
            </w:pPr>
          </w:p>
        </w:tc>
        <w:tc>
          <w:tcPr>
            <w:tcW w:w="709" w:type="dxa"/>
          </w:tcPr>
          <w:p w:rsidR="001C0CFB" w:rsidRPr="00EB2365" w:rsidRDefault="001C0CFB" w:rsidP="00EB2365">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eastAsia="pt-PT"/>
              </w:rPr>
            </w:pPr>
          </w:p>
        </w:tc>
        <w:tc>
          <w:tcPr>
            <w:tcW w:w="709" w:type="dxa"/>
          </w:tcPr>
          <w:p w:rsidR="001C0CFB" w:rsidRPr="00EB2365" w:rsidRDefault="00E32012" w:rsidP="00EB2365">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eastAsia="pt-PT"/>
              </w:rPr>
            </w:pPr>
            <w:r w:rsidRPr="00EB2365">
              <w:rPr>
                <w:rFonts w:ascii="Times New Roman" w:hAnsi="Times New Roman" w:cs="Times New Roman"/>
                <w:sz w:val="20"/>
                <w:szCs w:val="20"/>
                <w:lang w:eastAsia="pt-PT"/>
              </w:rPr>
              <w:t xml:space="preserve">   </w:t>
            </w:r>
            <w:r w:rsidR="00E75FB2" w:rsidRPr="00EB2365">
              <w:rPr>
                <w:rFonts w:ascii="Times New Roman" w:hAnsi="Times New Roman" w:cs="Times New Roman"/>
                <w:sz w:val="20"/>
                <w:szCs w:val="20"/>
                <w:lang w:eastAsia="pt-PT"/>
              </w:rPr>
              <w:t>X</w:t>
            </w:r>
          </w:p>
        </w:tc>
        <w:tc>
          <w:tcPr>
            <w:tcW w:w="709" w:type="dxa"/>
          </w:tcPr>
          <w:p w:rsidR="001C0CFB" w:rsidRPr="00EB2365" w:rsidRDefault="001C0CFB" w:rsidP="00EB2365">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eastAsia="pt-PT"/>
              </w:rPr>
            </w:pPr>
          </w:p>
        </w:tc>
        <w:tc>
          <w:tcPr>
            <w:tcW w:w="605" w:type="dxa"/>
          </w:tcPr>
          <w:p w:rsidR="001C0CFB" w:rsidRPr="00EB2365" w:rsidRDefault="001C0CFB" w:rsidP="00EB2365">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eastAsia="pt-PT"/>
              </w:rPr>
            </w:pPr>
          </w:p>
        </w:tc>
        <w:tc>
          <w:tcPr>
            <w:tcW w:w="670" w:type="dxa"/>
          </w:tcPr>
          <w:p w:rsidR="001C0CFB" w:rsidRPr="00EB2365" w:rsidRDefault="001C0CFB" w:rsidP="00EB2365">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eastAsia="pt-PT"/>
              </w:rPr>
            </w:pPr>
          </w:p>
        </w:tc>
        <w:tc>
          <w:tcPr>
            <w:tcW w:w="705" w:type="dxa"/>
          </w:tcPr>
          <w:p w:rsidR="001C0CFB" w:rsidRPr="00EB2365" w:rsidRDefault="001C0CFB" w:rsidP="00EB2365">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eastAsia="pt-PT"/>
              </w:rPr>
            </w:pPr>
          </w:p>
        </w:tc>
        <w:tc>
          <w:tcPr>
            <w:tcW w:w="713" w:type="dxa"/>
          </w:tcPr>
          <w:p w:rsidR="001C0CFB" w:rsidRPr="00EB2365" w:rsidRDefault="001C0CFB" w:rsidP="00EB2365">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eastAsia="pt-PT"/>
              </w:rPr>
            </w:pPr>
          </w:p>
        </w:tc>
      </w:tr>
      <w:tr w:rsidR="00EB2365" w:rsidRPr="00EB2365" w:rsidTr="00EB2365">
        <w:trPr>
          <w:jc w:val="center"/>
        </w:trPr>
        <w:tc>
          <w:tcPr>
            <w:cnfStyle w:val="001000000000" w:firstRow="0" w:lastRow="0" w:firstColumn="1" w:lastColumn="0" w:oddVBand="0" w:evenVBand="0" w:oddHBand="0" w:evenHBand="0" w:firstRowFirstColumn="0" w:firstRowLastColumn="0" w:lastRowFirstColumn="0" w:lastRowLastColumn="0"/>
            <w:tcW w:w="705" w:type="dxa"/>
          </w:tcPr>
          <w:p w:rsidR="001C0CFB" w:rsidRPr="00EB2365" w:rsidRDefault="001C0CFB" w:rsidP="00EB2365">
            <w:pPr>
              <w:jc w:val="both"/>
              <w:rPr>
                <w:rFonts w:ascii="Times New Roman" w:hAnsi="Times New Roman" w:cs="Times New Roman"/>
                <w:sz w:val="20"/>
                <w:szCs w:val="20"/>
                <w:lang w:eastAsia="pt-PT"/>
              </w:rPr>
            </w:pPr>
            <w:r w:rsidRPr="00EB2365">
              <w:rPr>
                <w:rFonts w:ascii="Times New Roman" w:hAnsi="Times New Roman" w:cs="Times New Roman"/>
                <w:sz w:val="20"/>
                <w:szCs w:val="20"/>
                <w:lang w:eastAsia="pt-PT"/>
              </w:rPr>
              <w:t>RF8</w:t>
            </w:r>
          </w:p>
        </w:tc>
        <w:tc>
          <w:tcPr>
            <w:tcW w:w="689" w:type="dxa"/>
          </w:tcPr>
          <w:p w:rsidR="001C0CFB" w:rsidRPr="00EB2365" w:rsidRDefault="001C0CFB" w:rsidP="00EB2365">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pt-PT"/>
              </w:rPr>
            </w:pPr>
          </w:p>
        </w:tc>
        <w:tc>
          <w:tcPr>
            <w:tcW w:w="701" w:type="dxa"/>
          </w:tcPr>
          <w:p w:rsidR="001C0CFB" w:rsidRPr="00EB2365" w:rsidRDefault="001C0CFB" w:rsidP="00EB2365">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pt-PT"/>
              </w:rPr>
            </w:pPr>
          </w:p>
        </w:tc>
        <w:tc>
          <w:tcPr>
            <w:tcW w:w="764" w:type="dxa"/>
          </w:tcPr>
          <w:p w:rsidR="001C0CFB" w:rsidRPr="00EB2365" w:rsidRDefault="001C0CFB" w:rsidP="00EB2365">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pt-PT"/>
              </w:rPr>
            </w:pPr>
          </w:p>
        </w:tc>
        <w:tc>
          <w:tcPr>
            <w:tcW w:w="651" w:type="dxa"/>
          </w:tcPr>
          <w:p w:rsidR="001C0CFB" w:rsidRPr="00EB2365" w:rsidRDefault="001C0CFB" w:rsidP="00EB2365">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pt-PT"/>
              </w:rPr>
            </w:pPr>
          </w:p>
        </w:tc>
        <w:tc>
          <w:tcPr>
            <w:tcW w:w="709" w:type="dxa"/>
          </w:tcPr>
          <w:p w:rsidR="001C0CFB" w:rsidRPr="00EB2365" w:rsidRDefault="001C0CFB" w:rsidP="00EB2365">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pt-PT"/>
              </w:rPr>
            </w:pPr>
          </w:p>
        </w:tc>
        <w:tc>
          <w:tcPr>
            <w:tcW w:w="709" w:type="dxa"/>
          </w:tcPr>
          <w:p w:rsidR="001C0CFB" w:rsidRPr="00EB2365" w:rsidRDefault="001C0CFB" w:rsidP="00EB2365">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pt-PT"/>
              </w:rPr>
            </w:pPr>
          </w:p>
        </w:tc>
        <w:tc>
          <w:tcPr>
            <w:tcW w:w="709" w:type="dxa"/>
          </w:tcPr>
          <w:p w:rsidR="001C0CFB" w:rsidRPr="00EB2365" w:rsidRDefault="001C0CFB" w:rsidP="00EB2365">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pt-PT"/>
              </w:rPr>
            </w:pPr>
          </w:p>
        </w:tc>
        <w:tc>
          <w:tcPr>
            <w:tcW w:w="605" w:type="dxa"/>
          </w:tcPr>
          <w:p w:rsidR="001C0CFB" w:rsidRPr="00EB2365" w:rsidRDefault="001C0CFB" w:rsidP="00EB2365">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pt-PT"/>
              </w:rPr>
            </w:pPr>
          </w:p>
        </w:tc>
        <w:tc>
          <w:tcPr>
            <w:tcW w:w="670" w:type="dxa"/>
          </w:tcPr>
          <w:p w:rsidR="001C0CFB" w:rsidRPr="00EB2365" w:rsidRDefault="001C0CFB" w:rsidP="00EB2365">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pt-PT"/>
              </w:rPr>
            </w:pPr>
          </w:p>
        </w:tc>
        <w:tc>
          <w:tcPr>
            <w:tcW w:w="705" w:type="dxa"/>
          </w:tcPr>
          <w:p w:rsidR="001C0CFB" w:rsidRPr="00EB2365" w:rsidRDefault="001C0CFB" w:rsidP="00EB2365">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pt-PT"/>
              </w:rPr>
            </w:pPr>
          </w:p>
        </w:tc>
        <w:tc>
          <w:tcPr>
            <w:tcW w:w="713" w:type="dxa"/>
          </w:tcPr>
          <w:p w:rsidR="001C0CFB" w:rsidRPr="00EB2365" w:rsidRDefault="00814708" w:rsidP="00EB2365">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pt-PT"/>
              </w:rPr>
            </w:pPr>
            <w:r w:rsidRPr="00EB2365">
              <w:rPr>
                <w:rFonts w:ascii="Times New Roman" w:hAnsi="Times New Roman" w:cs="Times New Roman"/>
                <w:sz w:val="20"/>
                <w:szCs w:val="20"/>
                <w:lang w:eastAsia="pt-PT"/>
              </w:rPr>
              <w:t>X</w:t>
            </w:r>
          </w:p>
        </w:tc>
      </w:tr>
      <w:tr w:rsidR="00EB2365" w:rsidRPr="00EB2365" w:rsidTr="00EB236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05" w:type="dxa"/>
          </w:tcPr>
          <w:p w:rsidR="001C0CFB" w:rsidRPr="00EB2365" w:rsidRDefault="001C0CFB" w:rsidP="00EB2365">
            <w:pPr>
              <w:jc w:val="both"/>
              <w:rPr>
                <w:rFonts w:ascii="Times New Roman" w:hAnsi="Times New Roman" w:cs="Times New Roman"/>
                <w:sz w:val="20"/>
                <w:szCs w:val="20"/>
                <w:lang w:eastAsia="pt-PT"/>
              </w:rPr>
            </w:pPr>
            <w:r w:rsidRPr="00EB2365">
              <w:rPr>
                <w:rFonts w:ascii="Times New Roman" w:hAnsi="Times New Roman" w:cs="Times New Roman"/>
                <w:sz w:val="20"/>
                <w:szCs w:val="20"/>
                <w:lang w:eastAsia="pt-PT"/>
              </w:rPr>
              <w:t>RF9</w:t>
            </w:r>
          </w:p>
        </w:tc>
        <w:tc>
          <w:tcPr>
            <w:tcW w:w="689" w:type="dxa"/>
          </w:tcPr>
          <w:p w:rsidR="001C0CFB" w:rsidRPr="00EB2365" w:rsidRDefault="001C0CFB" w:rsidP="00EB2365">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eastAsia="pt-PT"/>
              </w:rPr>
            </w:pPr>
          </w:p>
        </w:tc>
        <w:tc>
          <w:tcPr>
            <w:tcW w:w="701" w:type="dxa"/>
          </w:tcPr>
          <w:p w:rsidR="001C0CFB" w:rsidRPr="00EB2365" w:rsidRDefault="001C0CFB" w:rsidP="00EB2365">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eastAsia="pt-PT"/>
              </w:rPr>
            </w:pPr>
          </w:p>
        </w:tc>
        <w:tc>
          <w:tcPr>
            <w:tcW w:w="764" w:type="dxa"/>
          </w:tcPr>
          <w:p w:rsidR="001C0CFB" w:rsidRPr="00EB2365" w:rsidRDefault="001C0CFB" w:rsidP="00EB2365">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eastAsia="pt-PT"/>
              </w:rPr>
            </w:pPr>
          </w:p>
        </w:tc>
        <w:tc>
          <w:tcPr>
            <w:tcW w:w="651" w:type="dxa"/>
          </w:tcPr>
          <w:p w:rsidR="001C0CFB" w:rsidRPr="00EB2365" w:rsidRDefault="001C0CFB" w:rsidP="00EB2365">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eastAsia="pt-PT"/>
              </w:rPr>
            </w:pPr>
          </w:p>
        </w:tc>
        <w:tc>
          <w:tcPr>
            <w:tcW w:w="709" w:type="dxa"/>
          </w:tcPr>
          <w:p w:rsidR="001C0CFB" w:rsidRPr="00EB2365" w:rsidRDefault="001C0CFB" w:rsidP="00EB2365">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eastAsia="pt-PT"/>
              </w:rPr>
            </w:pPr>
          </w:p>
        </w:tc>
        <w:tc>
          <w:tcPr>
            <w:tcW w:w="709" w:type="dxa"/>
          </w:tcPr>
          <w:p w:rsidR="001C0CFB" w:rsidRPr="00EB2365" w:rsidRDefault="001C0CFB" w:rsidP="00EB2365">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eastAsia="pt-PT"/>
              </w:rPr>
            </w:pPr>
          </w:p>
        </w:tc>
        <w:tc>
          <w:tcPr>
            <w:tcW w:w="709" w:type="dxa"/>
          </w:tcPr>
          <w:p w:rsidR="001C0CFB" w:rsidRPr="00EB2365" w:rsidRDefault="00814708" w:rsidP="00EB2365">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eastAsia="pt-PT"/>
              </w:rPr>
            </w:pPr>
            <w:r w:rsidRPr="00EB2365">
              <w:rPr>
                <w:rFonts w:ascii="Times New Roman" w:hAnsi="Times New Roman" w:cs="Times New Roman"/>
                <w:sz w:val="20"/>
                <w:szCs w:val="20"/>
                <w:lang w:eastAsia="pt-PT"/>
              </w:rPr>
              <w:t xml:space="preserve">   X</w:t>
            </w:r>
          </w:p>
        </w:tc>
        <w:tc>
          <w:tcPr>
            <w:tcW w:w="605" w:type="dxa"/>
          </w:tcPr>
          <w:p w:rsidR="001C0CFB" w:rsidRPr="00EB2365" w:rsidRDefault="001C0CFB" w:rsidP="00EB2365">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eastAsia="pt-PT"/>
              </w:rPr>
            </w:pPr>
          </w:p>
        </w:tc>
        <w:tc>
          <w:tcPr>
            <w:tcW w:w="670" w:type="dxa"/>
          </w:tcPr>
          <w:p w:rsidR="001C0CFB" w:rsidRPr="00EB2365" w:rsidRDefault="001C0CFB" w:rsidP="00EB2365">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eastAsia="pt-PT"/>
              </w:rPr>
            </w:pPr>
          </w:p>
        </w:tc>
        <w:tc>
          <w:tcPr>
            <w:tcW w:w="705" w:type="dxa"/>
          </w:tcPr>
          <w:p w:rsidR="001C0CFB" w:rsidRPr="00EB2365" w:rsidRDefault="001C0CFB" w:rsidP="00EB2365">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eastAsia="pt-PT"/>
              </w:rPr>
            </w:pPr>
          </w:p>
        </w:tc>
        <w:tc>
          <w:tcPr>
            <w:tcW w:w="713" w:type="dxa"/>
          </w:tcPr>
          <w:p w:rsidR="001C0CFB" w:rsidRPr="00EB2365" w:rsidRDefault="001C0CFB" w:rsidP="00EB2365">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eastAsia="pt-PT"/>
              </w:rPr>
            </w:pPr>
          </w:p>
        </w:tc>
      </w:tr>
      <w:tr w:rsidR="00EB2365" w:rsidRPr="00EB2365" w:rsidTr="00EB2365">
        <w:trPr>
          <w:jc w:val="center"/>
        </w:trPr>
        <w:tc>
          <w:tcPr>
            <w:cnfStyle w:val="001000000000" w:firstRow="0" w:lastRow="0" w:firstColumn="1" w:lastColumn="0" w:oddVBand="0" w:evenVBand="0" w:oddHBand="0" w:evenHBand="0" w:firstRowFirstColumn="0" w:firstRowLastColumn="0" w:lastRowFirstColumn="0" w:lastRowLastColumn="0"/>
            <w:tcW w:w="705" w:type="dxa"/>
          </w:tcPr>
          <w:p w:rsidR="001C0CFB" w:rsidRPr="00EB2365" w:rsidRDefault="001C0CFB" w:rsidP="00EB2365">
            <w:pPr>
              <w:jc w:val="both"/>
              <w:rPr>
                <w:rFonts w:ascii="Times New Roman" w:hAnsi="Times New Roman" w:cs="Times New Roman"/>
                <w:sz w:val="20"/>
                <w:szCs w:val="20"/>
                <w:lang w:eastAsia="pt-PT"/>
              </w:rPr>
            </w:pPr>
            <w:r w:rsidRPr="00EB2365">
              <w:rPr>
                <w:rFonts w:ascii="Times New Roman" w:hAnsi="Times New Roman" w:cs="Times New Roman"/>
                <w:sz w:val="20"/>
                <w:szCs w:val="20"/>
                <w:lang w:eastAsia="pt-PT"/>
              </w:rPr>
              <w:t>RF10</w:t>
            </w:r>
          </w:p>
        </w:tc>
        <w:tc>
          <w:tcPr>
            <w:tcW w:w="689" w:type="dxa"/>
          </w:tcPr>
          <w:p w:rsidR="001C0CFB" w:rsidRPr="00EB2365" w:rsidRDefault="001C0CFB" w:rsidP="00EB2365">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pt-PT"/>
              </w:rPr>
            </w:pPr>
          </w:p>
        </w:tc>
        <w:tc>
          <w:tcPr>
            <w:tcW w:w="701" w:type="dxa"/>
          </w:tcPr>
          <w:p w:rsidR="001C0CFB" w:rsidRPr="00EB2365" w:rsidRDefault="001C0CFB" w:rsidP="00EB2365">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pt-PT"/>
              </w:rPr>
            </w:pPr>
          </w:p>
        </w:tc>
        <w:tc>
          <w:tcPr>
            <w:tcW w:w="764" w:type="dxa"/>
          </w:tcPr>
          <w:p w:rsidR="001C0CFB" w:rsidRPr="00EB2365" w:rsidRDefault="001C0CFB" w:rsidP="00EB2365">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pt-PT"/>
              </w:rPr>
            </w:pPr>
          </w:p>
        </w:tc>
        <w:tc>
          <w:tcPr>
            <w:tcW w:w="651" w:type="dxa"/>
          </w:tcPr>
          <w:p w:rsidR="001C0CFB" w:rsidRPr="00EB2365" w:rsidRDefault="001C0CFB" w:rsidP="00EB2365">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pt-PT"/>
              </w:rPr>
            </w:pPr>
          </w:p>
        </w:tc>
        <w:tc>
          <w:tcPr>
            <w:tcW w:w="709" w:type="dxa"/>
          </w:tcPr>
          <w:p w:rsidR="001C0CFB" w:rsidRPr="00EB2365" w:rsidRDefault="001C0CFB" w:rsidP="00EB2365">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pt-PT"/>
              </w:rPr>
            </w:pPr>
          </w:p>
        </w:tc>
        <w:tc>
          <w:tcPr>
            <w:tcW w:w="709" w:type="dxa"/>
          </w:tcPr>
          <w:p w:rsidR="001C0CFB" w:rsidRPr="00EB2365" w:rsidRDefault="001C0CFB" w:rsidP="00EB2365">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pt-PT"/>
              </w:rPr>
            </w:pPr>
          </w:p>
        </w:tc>
        <w:tc>
          <w:tcPr>
            <w:tcW w:w="709" w:type="dxa"/>
          </w:tcPr>
          <w:p w:rsidR="001C0CFB" w:rsidRPr="00EB2365" w:rsidRDefault="001C0CFB" w:rsidP="00EB2365">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pt-PT"/>
              </w:rPr>
            </w:pPr>
          </w:p>
        </w:tc>
        <w:tc>
          <w:tcPr>
            <w:tcW w:w="605" w:type="dxa"/>
          </w:tcPr>
          <w:p w:rsidR="001C0CFB" w:rsidRPr="00EB2365" w:rsidRDefault="001C0CFB" w:rsidP="00EB2365">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pt-PT"/>
              </w:rPr>
            </w:pPr>
          </w:p>
        </w:tc>
        <w:tc>
          <w:tcPr>
            <w:tcW w:w="670" w:type="dxa"/>
          </w:tcPr>
          <w:p w:rsidR="001C0CFB" w:rsidRPr="00EB2365" w:rsidRDefault="00814708" w:rsidP="00EB2365">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pt-PT"/>
              </w:rPr>
            </w:pPr>
            <w:r w:rsidRPr="00EB2365">
              <w:rPr>
                <w:rFonts w:ascii="Times New Roman" w:hAnsi="Times New Roman" w:cs="Times New Roman"/>
                <w:sz w:val="20"/>
                <w:szCs w:val="20"/>
                <w:lang w:eastAsia="pt-PT"/>
              </w:rPr>
              <w:t xml:space="preserve">  X</w:t>
            </w:r>
          </w:p>
        </w:tc>
        <w:tc>
          <w:tcPr>
            <w:tcW w:w="705" w:type="dxa"/>
          </w:tcPr>
          <w:p w:rsidR="001C0CFB" w:rsidRPr="00EB2365" w:rsidRDefault="001C0CFB" w:rsidP="00EB2365">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pt-PT"/>
              </w:rPr>
            </w:pPr>
          </w:p>
        </w:tc>
        <w:tc>
          <w:tcPr>
            <w:tcW w:w="713" w:type="dxa"/>
          </w:tcPr>
          <w:p w:rsidR="001C0CFB" w:rsidRPr="00EB2365" w:rsidRDefault="001C0CFB" w:rsidP="00EB2365">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pt-PT"/>
              </w:rPr>
            </w:pPr>
          </w:p>
        </w:tc>
      </w:tr>
      <w:tr w:rsidR="00EB2365" w:rsidRPr="00EB2365" w:rsidTr="00EB236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05" w:type="dxa"/>
          </w:tcPr>
          <w:p w:rsidR="001C0CFB" w:rsidRPr="00EB2365" w:rsidRDefault="001C0CFB" w:rsidP="00EB2365">
            <w:pPr>
              <w:jc w:val="both"/>
              <w:rPr>
                <w:rFonts w:ascii="Times New Roman" w:hAnsi="Times New Roman" w:cs="Times New Roman"/>
                <w:sz w:val="20"/>
                <w:szCs w:val="20"/>
                <w:lang w:eastAsia="pt-PT"/>
              </w:rPr>
            </w:pPr>
            <w:r w:rsidRPr="00EB2365">
              <w:rPr>
                <w:rFonts w:ascii="Times New Roman" w:hAnsi="Times New Roman" w:cs="Times New Roman"/>
                <w:sz w:val="20"/>
                <w:szCs w:val="20"/>
                <w:lang w:eastAsia="pt-PT"/>
              </w:rPr>
              <w:t>RF11</w:t>
            </w:r>
          </w:p>
        </w:tc>
        <w:tc>
          <w:tcPr>
            <w:tcW w:w="689" w:type="dxa"/>
          </w:tcPr>
          <w:p w:rsidR="001C0CFB" w:rsidRPr="00EB2365" w:rsidRDefault="001C0CFB" w:rsidP="00EB2365">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eastAsia="pt-PT"/>
              </w:rPr>
            </w:pPr>
          </w:p>
        </w:tc>
        <w:tc>
          <w:tcPr>
            <w:tcW w:w="701" w:type="dxa"/>
          </w:tcPr>
          <w:p w:rsidR="001C0CFB" w:rsidRPr="00EB2365" w:rsidRDefault="001C0CFB" w:rsidP="00EB2365">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eastAsia="pt-PT"/>
              </w:rPr>
            </w:pPr>
          </w:p>
        </w:tc>
        <w:tc>
          <w:tcPr>
            <w:tcW w:w="764" w:type="dxa"/>
          </w:tcPr>
          <w:p w:rsidR="001C0CFB" w:rsidRPr="00EB2365" w:rsidRDefault="001C0CFB" w:rsidP="00EB2365">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eastAsia="pt-PT"/>
              </w:rPr>
            </w:pPr>
          </w:p>
        </w:tc>
        <w:tc>
          <w:tcPr>
            <w:tcW w:w="651" w:type="dxa"/>
          </w:tcPr>
          <w:p w:rsidR="001C0CFB" w:rsidRPr="00EB2365" w:rsidRDefault="001C0CFB" w:rsidP="00EB2365">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eastAsia="pt-PT"/>
              </w:rPr>
            </w:pPr>
          </w:p>
        </w:tc>
        <w:tc>
          <w:tcPr>
            <w:tcW w:w="709" w:type="dxa"/>
          </w:tcPr>
          <w:p w:rsidR="001C0CFB" w:rsidRPr="00EB2365" w:rsidRDefault="001C0CFB" w:rsidP="00EB2365">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eastAsia="pt-PT"/>
              </w:rPr>
            </w:pPr>
          </w:p>
        </w:tc>
        <w:tc>
          <w:tcPr>
            <w:tcW w:w="709" w:type="dxa"/>
          </w:tcPr>
          <w:p w:rsidR="001C0CFB" w:rsidRPr="00EB2365" w:rsidRDefault="001C0CFB" w:rsidP="00EB2365">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eastAsia="pt-PT"/>
              </w:rPr>
            </w:pPr>
          </w:p>
        </w:tc>
        <w:tc>
          <w:tcPr>
            <w:tcW w:w="709" w:type="dxa"/>
          </w:tcPr>
          <w:p w:rsidR="001C0CFB" w:rsidRPr="00EB2365" w:rsidRDefault="001C0CFB" w:rsidP="00EB2365">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eastAsia="pt-PT"/>
              </w:rPr>
            </w:pPr>
          </w:p>
        </w:tc>
        <w:tc>
          <w:tcPr>
            <w:tcW w:w="605" w:type="dxa"/>
          </w:tcPr>
          <w:p w:rsidR="001C0CFB" w:rsidRPr="00EB2365" w:rsidRDefault="00814708" w:rsidP="00EB2365">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eastAsia="pt-PT"/>
              </w:rPr>
            </w:pPr>
            <w:r w:rsidRPr="00EB2365">
              <w:rPr>
                <w:rFonts w:ascii="Times New Roman" w:hAnsi="Times New Roman" w:cs="Times New Roman"/>
                <w:sz w:val="20"/>
                <w:szCs w:val="20"/>
                <w:lang w:eastAsia="pt-PT"/>
              </w:rPr>
              <w:t>X</w:t>
            </w:r>
          </w:p>
        </w:tc>
        <w:tc>
          <w:tcPr>
            <w:tcW w:w="670" w:type="dxa"/>
          </w:tcPr>
          <w:p w:rsidR="001C0CFB" w:rsidRPr="00EB2365" w:rsidRDefault="001C0CFB" w:rsidP="00EB2365">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eastAsia="pt-PT"/>
              </w:rPr>
            </w:pPr>
          </w:p>
        </w:tc>
        <w:tc>
          <w:tcPr>
            <w:tcW w:w="705" w:type="dxa"/>
          </w:tcPr>
          <w:p w:rsidR="001C0CFB" w:rsidRPr="00EB2365" w:rsidRDefault="001C0CFB" w:rsidP="00EB2365">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eastAsia="pt-PT"/>
              </w:rPr>
            </w:pPr>
          </w:p>
        </w:tc>
        <w:tc>
          <w:tcPr>
            <w:tcW w:w="713" w:type="dxa"/>
          </w:tcPr>
          <w:p w:rsidR="001C0CFB" w:rsidRPr="00EB2365" w:rsidRDefault="001C0CFB" w:rsidP="00A91A8E">
            <w:pPr>
              <w:keepNext/>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eastAsia="pt-PT"/>
              </w:rPr>
            </w:pPr>
          </w:p>
        </w:tc>
      </w:tr>
    </w:tbl>
    <w:p w:rsidR="00EB2365" w:rsidRPr="00A91A8E" w:rsidRDefault="00A91A8E" w:rsidP="00A91A8E">
      <w:pPr>
        <w:pStyle w:val="Legenda"/>
        <w:jc w:val="center"/>
        <w:rPr>
          <w:rFonts w:ascii="Times New Roman" w:hAnsi="Times New Roman" w:cs="Times New Roman"/>
          <w:i w:val="0"/>
          <w:color w:val="auto"/>
          <w:sz w:val="20"/>
          <w:szCs w:val="20"/>
        </w:rPr>
      </w:pPr>
      <w:bookmarkStart w:id="108" w:name="_Toc520751448"/>
      <w:bookmarkStart w:id="109" w:name="_Toc526105375"/>
      <w:r w:rsidRPr="00A91A8E">
        <w:rPr>
          <w:rFonts w:ascii="Times New Roman" w:hAnsi="Times New Roman" w:cs="Times New Roman"/>
          <w:i w:val="0"/>
          <w:color w:val="auto"/>
          <w:sz w:val="20"/>
          <w:szCs w:val="20"/>
        </w:rPr>
        <w:t xml:space="preserve">Tabela 3. </w:t>
      </w:r>
      <w:r w:rsidRPr="00A91A8E">
        <w:rPr>
          <w:rFonts w:ascii="Times New Roman" w:hAnsi="Times New Roman" w:cs="Times New Roman"/>
          <w:i w:val="0"/>
          <w:color w:val="auto"/>
          <w:sz w:val="20"/>
          <w:szCs w:val="20"/>
        </w:rPr>
        <w:fldChar w:fldCharType="begin"/>
      </w:r>
      <w:r w:rsidRPr="00A91A8E">
        <w:rPr>
          <w:rFonts w:ascii="Times New Roman" w:hAnsi="Times New Roman" w:cs="Times New Roman"/>
          <w:i w:val="0"/>
          <w:color w:val="auto"/>
          <w:sz w:val="20"/>
          <w:szCs w:val="20"/>
        </w:rPr>
        <w:instrText xml:space="preserve"> SEQ Tabela_3. \* ARABIC </w:instrText>
      </w:r>
      <w:r w:rsidRPr="00A91A8E">
        <w:rPr>
          <w:rFonts w:ascii="Times New Roman" w:hAnsi="Times New Roman" w:cs="Times New Roman"/>
          <w:i w:val="0"/>
          <w:color w:val="auto"/>
          <w:sz w:val="20"/>
          <w:szCs w:val="20"/>
        </w:rPr>
        <w:fldChar w:fldCharType="separate"/>
      </w:r>
      <w:r w:rsidR="00494EDC">
        <w:rPr>
          <w:rFonts w:ascii="Times New Roman" w:hAnsi="Times New Roman" w:cs="Times New Roman"/>
          <w:i w:val="0"/>
          <w:noProof/>
          <w:color w:val="auto"/>
          <w:sz w:val="20"/>
          <w:szCs w:val="20"/>
        </w:rPr>
        <w:t>10</w:t>
      </w:r>
      <w:r w:rsidRPr="00A91A8E">
        <w:rPr>
          <w:rFonts w:ascii="Times New Roman" w:hAnsi="Times New Roman" w:cs="Times New Roman"/>
          <w:i w:val="0"/>
          <w:color w:val="auto"/>
          <w:sz w:val="20"/>
          <w:szCs w:val="20"/>
        </w:rPr>
        <w:fldChar w:fldCharType="end"/>
      </w:r>
      <w:r w:rsidR="00EB2365" w:rsidRPr="00A91A8E">
        <w:rPr>
          <w:rFonts w:ascii="Times New Roman" w:hAnsi="Times New Roman" w:cs="Times New Roman"/>
          <w:i w:val="0"/>
          <w:color w:val="auto"/>
          <w:sz w:val="20"/>
          <w:szCs w:val="20"/>
        </w:rPr>
        <w:t xml:space="preserve"> Matriz de rastreabilidade casos de uso - Requisitos Funcionais</w:t>
      </w:r>
      <w:bookmarkEnd w:id="108"/>
      <w:bookmarkEnd w:id="109"/>
    </w:p>
    <w:p w:rsidR="00CC45B7" w:rsidRPr="00EB2365" w:rsidRDefault="00413409" w:rsidP="00066E28">
      <w:pPr>
        <w:pStyle w:val="Cabealho3"/>
        <w:numPr>
          <w:ilvl w:val="2"/>
          <w:numId w:val="15"/>
        </w:numPr>
        <w:rPr>
          <w:rFonts w:ascii="Times New Roman" w:hAnsi="Times New Roman" w:cs="Times New Roman"/>
          <w:sz w:val="24"/>
        </w:rPr>
      </w:pPr>
      <w:bookmarkStart w:id="110" w:name="_Toc526105262"/>
      <w:r w:rsidRPr="00EB2365">
        <w:rPr>
          <w:rFonts w:ascii="Times New Roman" w:hAnsi="Times New Roman" w:cs="Times New Roman"/>
          <w:sz w:val="24"/>
        </w:rPr>
        <w:t>Diagrama</w:t>
      </w:r>
      <w:r w:rsidR="00564DCC">
        <w:rPr>
          <w:rFonts w:ascii="Times New Roman" w:hAnsi="Times New Roman" w:cs="Times New Roman"/>
          <w:sz w:val="24"/>
        </w:rPr>
        <w:t>s</w:t>
      </w:r>
      <w:r w:rsidRPr="00EB2365">
        <w:rPr>
          <w:rFonts w:ascii="Times New Roman" w:hAnsi="Times New Roman" w:cs="Times New Roman"/>
          <w:sz w:val="24"/>
        </w:rPr>
        <w:t xml:space="preserve"> de Actividade</w:t>
      </w:r>
      <w:bookmarkEnd w:id="110"/>
    </w:p>
    <w:p w:rsidR="00413409" w:rsidRPr="003E5065" w:rsidRDefault="00413409" w:rsidP="003E5065">
      <w:pPr>
        <w:pStyle w:val="PargrafodaLista"/>
        <w:spacing w:before="120" w:after="120" w:line="360" w:lineRule="auto"/>
        <w:ind w:left="0" w:firstLine="708"/>
        <w:contextualSpacing w:val="0"/>
        <w:jc w:val="both"/>
        <w:rPr>
          <w:rFonts w:ascii="Times New Roman" w:hAnsi="Times New Roman" w:cs="Times New Roman"/>
          <w:sz w:val="24"/>
          <w:szCs w:val="24"/>
        </w:rPr>
      </w:pPr>
      <w:r w:rsidRPr="003E5065">
        <w:rPr>
          <w:rFonts w:ascii="Times New Roman" w:hAnsi="Times New Roman" w:cs="Times New Roman"/>
          <w:sz w:val="24"/>
          <w:szCs w:val="24"/>
        </w:rPr>
        <w:t xml:space="preserve">O diagrama de actividades permite descrever um cenário de realização de um determinado caso de uso através do encadeamento de actividades que são realizadas pelos diversos objectos. Este diagrama é usualmente utilizado para descrever processos organizacionais. </w:t>
      </w:r>
    </w:p>
    <w:p w:rsidR="00413409" w:rsidRPr="003E5065" w:rsidRDefault="00413409" w:rsidP="00A91A8E">
      <w:pPr>
        <w:spacing w:before="120" w:after="120" w:line="360" w:lineRule="auto"/>
        <w:ind w:firstLine="708"/>
        <w:jc w:val="both"/>
        <w:rPr>
          <w:rFonts w:ascii="Times New Roman" w:hAnsi="Times New Roman" w:cs="Times New Roman"/>
          <w:sz w:val="24"/>
          <w:szCs w:val="24"/>
          <w:lang w:eastAsia="pt-PT"/>
        </w:rPr>
      </w:pPr>
      <w:r w:rsidRPr="003E5065">
        <w:rPr>
          <w:rFonts w:ascii="Times New Roman" w:hAnsi="Times New Roman" w:cs="Times New Roman"/>
          <w:sz w:val="24"/>
          <w:szCs w:val="24"/>
          <w:lang w:eastAsia="pt-PT"/>
        </w:rPr>
        <w:t xml:space="preserve">De acordo com Silva e Videira (2001, P.222), </w:t>
      </w:r>
      <w:r w:rsidR="00EB2365" w:rsidRPr="003E5065">
        <w:rPr>
          <w:rFonts w:ascii="Times New Roman" w:hAnsi="Times New Roman" w:cs="Times New Roman"/>
          <w:sz w:val="24"/>
          <w:szCs w:val="24"/>
          <w:lang w:eastAsia="pt-PT"/>
        </w:rPr>
        <w:t>um</w:t>
      </w:r>
      <w:r w:rsidRPr="003E5065">
        <w:rPr>
          <w:rFonts w:ascii="Times New Roman" w:hAnsi="Times New Roman" w:cs="Times New Roman"/>
          <w:sz w:val="24"/>
          <w:szCs w:val="24"/>
          <w:lang w:eastAsia="pt-PT"/>
        </w:rPr>
        <w:t xml:space="preserve"> diagrama de actividade é um caso particular de um diagrama de estados, no qual todos ou a maioria dos estados são “estados de actividades” e todas ou a maioria das transições são desencadeadas pela conclusão das actividades dos estados anteriores.</w:t>
      </w:r>
    </w:p>
    <w:p w:rsidR="00413409" w:rsidRPr="003E5065" w:rsidRDefault="00940F7E" w:rsidP="00A91A8E">
      <w:pPr>
        <w:spacing w:before="120" w:after="120" w:line="360" w:lineRule="auto"/>
        <w:ind w:firstLine="708"/>
        <w:jc w:val="both"/>
        <w:rPr>
          <w:rFonts w:ascii="Times New Roman" w:hAnsi="Times New Roman" w:cs="Times New Roman"/>
          <w:sz w:val="24"/>
          <w:szCs w:val="24"/>
          <w:lang w:eastAsia="pt-PT"/>
        </w:rPr>
      </w:pPr>
      <w:r>
        <w:rPr>
          <w:rFonts w:ascii="Times New Roman" w:hAnsi="Times New Roman" w:cs="Times New Roman"/>
          <w:sz w:val="24"/>
          <w:szCs w:val="24"/>
          <w:lang w:eastAsia="pt-PT"/>
        </w:rPr>
        <w:t xml:space="preserve">Na figura </w:t>
      </w:r>
      <w:r w:rsidR="00D72A58">
        <w:rPr>
          <w:rFonts w:ascii="Times New Roman" w:hAnsi="Times New Roman" w:cs="Times New Roman"/>
          <w:sz w:val="24"/>
          <w:szCs w:val="24"/>
          <w:lang w:eastAsia="pt-PT"/>
        </w:rPr>
        <w:t>3.</w:t>
      </w:r>
      <w:r>
        <w:rPr>
          <w:rFonts w:ascii="Times New Roman" w:hAnsi="Times New Roman" w:cs="Times New Roman"/>
          <w:sz w:val="24"/>
          <w:szCs w:val="24"/>
          <w:lang w:eastAsia="pt-PT"/>
        </w:rPr>
        <w:t>2</w:t>
      </w:r>
      <w:r w:rsidR="00955C5E">
        <w:rPr>
          <w:rFonts w:ascii="Times New Roman" w:hAnsi="Times New Roman" w:cs="Times New Roman"/>
          <w:sz w:val="24"/>
          <w:szCs w:val="24"/>
          <w:lang w:eastAsia="pt-PT"/>
        </w:rPr>
        <w:t xml:space="preserve"> </w:t>
      </w:r>
      <w:r w:rsidR="006D0C95">
        <w:rPr>
          <w:rFonts w:ascii="Times New Roman" w:hAnsi="Times New Roman" w:cs="Times New Roman"/>
          <w:sz w:val="24"/>
          <w:szCs w:val="24"/>
          <w:lang w:eastAsia="pt-PT"/>
        </w:rPr>
        <w:t>a</w:t>
      </w:r>
      <w:r w:rsidR="00413409" w:rsidRPr="003E5065">
        <w:rPr>
          <w:rFonts w:ascii="Times New Roman" w:hAnsi="Times New Roman" w:cs="Times New Roman"/>
          <w:sz w:val="24"/>
          <w:szCs w:val="24"/>
          <w:lang w:eastAsia="pt-PT"/>
        </w:rPr>
        <w:t>presenta</w:t>
      </w:r>
      <w:r w:rsidR="00955C5E">
        <w:rPr>
          <w:rFonts w:ascii="Times New Roman" w:hAnsi="Times New Roman" w:cs="Times New Roman"/>
          <w:sz w:val="24"/>
          <w:szCs w:val="24"/>
          <w:lang w:eastAsia="pt-PT"/>
        </w:rPr>
        <w:t>mos</w:t>
      </w:r>
      <w:r w:rsidR="00413409" w:rsidRPr="003E5065">
        <w:rPr>
          <w:rFonts w:ascii="Times New Roman" w:hAnsi="Times New Roman" w:cs="Times New Roman"/>
          <w:sz w:val="24"/>
          <w:szCs w:val="24"/>
          <w:lang w:eastAsia="pt-PT"/>
        </w:rPr>
        <w:t xml:space="preserve"> os estados de activid</w:t>
      </w:r>
      <w:r w:rsidR="00FA309A" w:rsidRPr="003E5065">
        <w:rPr>
          <w:rFonts w:ascii="Times New Roman" w:hAnsi="Times New Roman" w:cs="Times New Roman"/>
          <w:sz w:val="24"/>
          <w:szCs w:val="24"/>
          <w:lang w:eastAsia="pt-PT"/>
        </w:rPr>
        <w:t>ades referent</w:t>
      </w:r>
      <w:r w:rsidR="00A1206F" w:rsidRPr="003E5065">
        <w:rPr>
          <w:rFonts w:ascii="Times New Roman" w:hAnsi="Times New Roman" w:cs="Times New Roman"/>
          <w:sz w:val="24"/>
          <w:szCs w:val="24"/>
          <w:lang w:eastAsia="pt-PT"/>
        </w:rPr>
        <w:t>e ao caso de uso cadastrar produto</w:t>
      </w:r>
      <w:r w:rsidR="008D62C2" w:rsidRPr="003E5065">
        <w:rPr>
          <w:rFonts w:ascii="Times New Roman" w:hAnsi="Times New Roman" w:cs="Times New Roman"/>
          <w:sz w:val="24"/>
          <w:szCs w:val="24"/>
          <w:lang w:eastAsia="pt-PT"/>
        </w:rPr>
        <w:t>.</w:t>
      </w:r>
    </w:p>
    <w:p w:rsidR="00A91A8E" w:rsidRDefault="00475207" w:rsidP="00A91A8E">
      <w:pPr>
        <w:keepNext/>
        <w:spacing w:before="120" w:after="120" w:line="360" w:lineRule="auto"/>
        <w:jc w:val="center"/>
      </w:pPr>
      <w:r>
        <w:rPr>
          <w:rFonts w:ascii="Times New Roman" w:hAnsi="Times New Roman" w:cs="Times New Roman"/>
          <w:noProof/>
          <w:sz w:val="24"/>
          <w:szCs w:val="24"/>
          <w:lang w:eastAsia="pt-PT"/>
        </w:rPr>
        <w:lastRenderedPageBreak/>
        <w:drawing>
          <wp:inline distT="0" distB="0" distL="0" distR="0" wp14:anchorId="79BE5E2A" wp14:editId="172F6BB2">
            <wp:extent cx="3265212" cy="3466769"/>
            <wp:effectExtent l="0" t="0" r="0" b="635"/>
            <wp:docPr id="50" name="Imagem 50" descr="C:\Users\Noreica keyl\Desktop\Meus diagramas\Cadastrar Produ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oreica keyl\Desktop\Meus diagramas\Cadastrar Produto.png"/>
                    <pic:cNvPicPr>
                      <a:picLocks noChangeAspect="1" noChangeArrowheads="1"/>
                    </pic:cNvPicPr>
                  </pic:nvPicPr>
                  <pic:blipFill rotWithShape="1">
                    <a:blip r:embed="rId14">
                      <a:extLst>
                        <a:ext uri="{28A0092B-C50C-407E-A947-70E740481C1C}">
                          <a14:useLocalDpi xmlns:a14="http://schemas.microsoft.com/office/drawing/2010/main" val="0"/>
                        </a:ext>
                      </a:extLst>
                    </a:blip>
                    <a:srcRect b="3526"/>
                    <a:stretch/>
                  </pic:blipFill>
                  <pic:spPr bwMode="auto">
                    <a:xfrm>
                      <a:off x="0" y="0"/>
                      <a:ext cx="3280127" cy="3482604"/>
                    </a:xfrm>
                    <a:prstGeom prst="rect">
                      <a:avLst/>
                    </a:prstGeom>
                    <a:noFill/>
                    <a:ln>
                      <a:noFill/>
                    </a:ln>
                    <a:extLst>
                      <a:ext uri="{53640926-AAD7-44D8-BBD7-CCE9431645EC}">
                        <a14:shadowObscured xmlns:a14="http://schemas.microsoft.com/office/drawing/2010/main"/>
                      </a:ext>
                    </a:extLst>
                  </pic:spPr>
                </pic:pic>
              </a:graphicData>
            </a:graphic>
          </wp:inline>
        </w:drawing>
      </w:r>
    </w:p>
    <w:p w:rsidR="00A1206F" w:rsidRPr="001A494C" w:rsidRDefault="00A91A8E" w:rsidP="00EB2365">
      <w:pPr>
        <w:pStyle w:val="Legenda"/>
        <w:jc w:val="center"/>
        <w:rPr>
          <w:rFonts w:ascii="Times New Roman" w:hAnsi="Times New Roman" w:cs="Times New Roman"/>
          <w:i w:val="0"/>
          <w:color w:val="auto"/>
          <w:sz w:val="20"/>
          <w:szCs w:val="20"/>
          <w:lang w:eastAsia="pt-PT"/>
        </w:rPr>
      </w:pPr>
      <w:bookmarkStart w:id="111" w:name="_Toc526105301"/>
      <w:r w:rsidRPr="001A494C">
        <w:rPr>
          <w:rFonts w:ascii="Times New Roman" w:hAnsi="Times New Roman" w:cs="Times New Roman"/>
          <w:i w:val="0"/>
          <w:color w:val="auto"/>
          <w:sz w:val="20"/>
          <w:szCs w:val="20"/>
        </w:rPr>
        <w:t xml:space="preserve">Figura 3. </w:t>
      </w:r>
      <w:r w:rsidRPr="001A494C">
        <w:rPr>
          <w:rFonts w:ascii="Times New Roman" w:hAnsi="Times New Roman" w:cs="Times New Roman"/>
          <w:i w:val="0"/>
          <w:color w:val="auto"/>
          <w:sz w:val="20"/>
          <w:szCs w:val="20"/>
        </w:rPr>
        <w:fldChar w:fldCharType="begin"/>
      </w:r>
      <w:r w:rsidRPr="001A494C">
        <w:rPr>
          <w:rFonts w:ascii="Times New Roman" w:hAnsi="Times New Roman" w:cs="Times New Roman"/>
          <w:i w:val="0"/>
          <w:color w:val="auto"/>
          <w:sz w:val="20"/>
          <w:szCs w:val="20"/>
        </w:rPr>
        <w:instrText xml:space="preserve"> SEQ Figura_3. \* ARABIC </w:instrText>
      </w:r>
      <w:r w:rsidRPr="001A494C">
        <w:rPr>
          <w:rFonts w:ascii="Times New Roman" w:hAnsi="Times New Roman" w:cs="Times New Roman"/>
          <w:i w:val="0"/>
          <w:color w:val="auto"/>
          <w:sz w:val="20"/>
          <w:szCs w:val="20"/>
        </w:rPr>
        <w:fldChar w:fldCharType="separate"/>
      </w:r>
      <w:r w:rsidR="001A494C">
        <w:rPr>
          <w:rFonts w:ascii="Times New Roman" w:hAnsi="Times New Roman" w:cs="Times New Roman"/>
          <w:i w:val="0"/>
          <w:noProof/>
          <w:color w:val="auto"/>
          <w:sz w:val="20"/>
          <w:szCs w:val="20"/>
        </w:rPr>
        <w:t>2</w:t>
      </w:r>
      <w:r w:rsidRPr="001A494C">
        <w:rPr>
          <w:rFonts w:ascii="Times New Roman" w:hAnsi="Times New Roman" w:cs="Times New Roman"/>
          <w:i w:val="0"/>
          <w:color w:val="auto"/>
          <w:sz w:val="20"/>
          <w:szCs w:val="20"/>
        </w:rPr>
        <w:fldChar w:fldCharType="end"/>
      </w:r>
      <w:bookmarkStart w:id="112" w:name="_Toc520752356"/>
      <w:r w:rsidR="00EB2365" w:rsidRPr="001A494C">
        <w:rPr>
          <w:rFonts w:ascii="Times New Roman" w:hAnsi="Times New Roman" w:cs="Times New Roman"/>
          <w:i w:val="0"/>
          <w:color w:val="auto"/>
          <w:sz w:val="20"/>
          <w:szCs w:val="20"/>
        </w:rPr>
        <w:t xml:space="preserve"> Diagrama de atividade - caso de uso cadastrar Produto</w:t>
      </w:r>
      <w:bookmarkEnd w:id="111"/>
      <w:bookmarkEnd w:id="112"/>
    </w:p>
    <w:p w:rsidR="005F4C0D" w:rsidRPr="003E5065" w:rsidRDefault="00D72A58" w:rsidP="001A494C">
      <w:pPr>
        <w:spacing w:before="120" w:after="120" w:line="360" w:lineRule="auto"/>
        <w:ind w:firstLine="708"/>
        <w:jc w:val="both"/>
        <w:rPr>
          <w:rFonts w:ascii="Times New Roman" w:hAnsi="Times New Roman" w:cs="Times New Roman"/>
          <w:sz w:val="24"/>
          <w:szCs w:val="24"/>
        </w:rPr>
      </w:pPr>
      <w:r>
        <w:rPr>
          <w:rFonts w:ascii="Times New Roman" w:hAnsi="Times New Roman" w:cs="Times New Roman"/>
          <w:sz w:val="24"/>
          <w:szCs w:val="24"/>
        </w:rPr>
        <w:t>Na figura 3.3</w:t>
      </w:r>
      <w:r w:rsidR="00955C5E">
        <w:rPr>
          <w:rFonts w:ascii="Times New Roman" w:hAnsi="Times New Roman" w:cs="Times New Roman"/>
          <w:sz w:val="24"/>
          <w:szCs w:val="24"/>
        </w:rPr>
        <w:t xml:space="preserve"> apresentamos o </w:t>
      </w:r>
      <w:r w:rsidR="002B030B">
        <w:rPr>
          <w:rFonts w:ascii="Times New Roman" w:hAnsi="Times New Roman" w:cs="Times New Roman"/>
          <w:sz w:val="24"/>
          <w:szCs w:val="24"/>
        </w:rPr>
        <w:t xml:space="preserve">diagrama dos </w:t>
      </w:r>
      <w:r w:rsidR="006F6C36" w:rsidRPr="003E5065">
        <w:rPr>
          <w:rFonts w:ascii="Times New Roman" w:hAnsi="Times New Roman" w:cs="Times New Roman"/>
          <w:sz w:val="24"/>
          <w:szCs w:val="24"/>
        </w:rPr>
        <w:t>estados de actividade do caso de uso Registrar entradas de produtos</w:t>
      </w:r>
      <w:r w:rsidR="00E2015C" w:rsidRPr="003E5065">
        <w:rPr>
          <w:rFonts w:ascii="Times New Roman" w:hAnsi="Times New Roman" w:cs="Times New Roman"/>
          <w:sz w:val="24"/>
          <w:szCs w:val="24"/>
        </w:rPr>
        <w:t>.</w:t>
      </w:r>
    </w:p>
    <w:p w:rsidR="001A494C" w:rsidRDefault="00475207" w:rsidP="001A494C">
      <w:pPr>
        <w:keepNext/>
        <w:spacing w:before="120" w:after="120" w:line="360" w:lineRule="auto"/>
        <w:jc w:val="center"/>
      </w:pPr>
      <w:r>
        <w:rPr>
          <w:rFonts w:ascii="Times New Roman" w:hAnsi="Times New Roman" w:cs="Times New Roman"/>
          <w:noProof/>
          <w:sz w:val="24"/>
          <w:szCs w:val="24"/>
          <w:lang w:eastAsia="pt-PT"/>
        </w:rPr>
        <w:drawing>
          <wp:inline distT="0" distB="0" distL="0" distR="0" wp14:anchorId="11B77D68" wp14:editId="4752C6B6">
            <wp:extent cx="3571875" cy="3653770"/>
            <wp:effectExtent l="0" t="0" r="0" b="4445"/>
            <wp:docPr id="48" name="Imagem 48" descr="C:\Users\Noreica keyl\Desktop\Meus diagramas\Registrar entrada de produ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oreica keyl\Desktop\Meus diagramas\Registrar entrada de produto.png"/>
                    <pic:cNvPicPr>
                      <a:picLocks noChangeAspect="1" noChangeArrowheads="1"/>
                    </pic:cNvPicPr>
                  </pic:nvPicPr>
                  <pic:blipFill rotWithShape="1">
                    <a:blip r:embed="rId15">
                      <a:extLst>
                        <a:ext uri="{28A0092B-C50C-407E-A947-70E740481C1C}">
                          <a14:useLocalDpi xmlns:a14="http://schemas.microsoft.com/office/drawing/2010/main" val="0"/>
                        </a:ext>
                      </a:extLst>
                    </a:blip>
                    <a:srcRect r="-58" b="3655"/>
                    <a:stretch/>
                  </pic:blipFill>
                  <pic:spPr bwMode="auto">
                    <a:xfrm>
                      <a:off x="0" y="0"/>
                      <a:ext cx="3576746" cy="3658753"/>
                    </a:xfrm>
                    <a:prstGeom prst="rect">
                      <a:avLst/>
                    </a:prstGeom>
                    <a:noFill/>
                    <a:ln>
                      <a:noFill/>
                    </a:ln>
                    <a:extLst>
                      <a:ext uri="{53640926-AAD7-44D8-BBD7-CCE9431645EC}">
                        <a14:shadowObscured xmlns:a14="http://schemas.microsoft.com/office/drawing/2010/main"/>
                      </a:ext>
                    </a:extLst>
                  </pic:spPr>
                </pic:pic>
              </a:graphicData>
            </a:graphic>
          </wp:inline>
        </w:drawing>
      </w:r>
    </w:p>
    <w:p w:rsidR="005F4C0D" w:rsidRPr="001A494C" w:rsidRDefault="001A494C" w:rsidP="00A47FFA">
      <w:pPr>
        <w:pStyle w:val="Legenda"/>
        <w:jc w:val="center"/>
        <w:rPr>
          <w:rFonts w:ascii="Times New Roman" w:hAnsi="Times New Roman" w:cs="Times New Roman"/>
          <w:i w:val="0"/>
          <w:color w:val="auto"/>
          <w:sz w:val="20"/>
          <w:szCs w:val="20"/>
        </w:rPr>
      </w:pPr>
      <w:bookmarkStart w:id="113" w:name="_Toc526105302"/>
      <w:r w:rsidRPr="001A494C">
        <w:rPr>
          <w:rFonts w:ascii="Times New Roman" w:hAnsi="Times New Roman" w:cs="Times New Roman"/>
          <w:i w:val="0"/>
          <w:color w:val="auto"/>
          <w:sz w:val="20"/>
          <w:szCs w:val="20"/>
        </w:rPr>
        <w:t xml:space="preserve">Figura 3. </w:t>
      </w:r>
      <w:r w:rsidRPr="001A494C">
        <w:rPr>
          <w:rFonts w:ascii="Times New Roman" w:hAnsi="Times New Roman" w:cs="Times New Roman"/>
          <w:i w:val="0"/>
          <w:color w:val="auto"/>
          <w:sz w:val="20"/>
          <w:szCs w:val="20"/>
        </w:rPr>
        <w:fldChar w:fldCharType="begin"/>
      </w:r>
      <w:r w:rsidRPr="001A494C">
        <w:rPr>
          <w:rFonts w:ascii="Times New Roman" w:hAnsi="Times New Roman" w:cs="Times New Roman"/>
          <w:i w:val="0"/>
          <w:color w:val="auto"/>
          <w:sz w:val="20"/>
          <w:szCs w:val="20"/>
        </w:rPr>
        <w:instrText xml:space="preserve"> SEQ Figura_3. \* ARABIC </w:instrText>
      </w:r>
      <w:r w:rsidRPr="001A494C">
        <w:rPr>
          <w:rFonts w:ascii="Times New Roman" w:hAnsi="Times New Roman" w:cs="Times New Roman"/>
          <w:i w:val="0"/>
          <w:color w:val="auto"/>
          <w:sz w:val="20"/>
          <w:szCs w:val="20"/>
        </w:rPr>
        <w:fldChar w:fldCharType="separate"/>
      </w:r>
      <w:r>
        <w:rPr>
          <w:rFonts w:ascii="Times New Roman" w:hAnsi="Times New Roman" w:cs="Times New Roman"/>
          <w:i w:val="0"/>
          <w:noProof/>
          <w:color w:val="auto"/>
          <w:sz w:val="20"/>
          <w:szCs w:val="20"/>
        </w:rPr>
        <w:t>3</w:t>
      </w:r>
      <w:r w:rsidRPr="001A494C">
        <w:rPr>
          <w:rFonts w:ascii="Times New Roman" w:hAnsi="Times New Roman" w:cs="Times New Roman"/>
          <w:i w:val="0"/>
          <w:color w:val="auto"/>
          <w:sz w:val="20"/>
          <w:szCs w:val="20"/>
        </w:rPr>
        <w:fldChar w:fldCharType="end"/>
      </w:r>
      <w:bookmarkStart w:id="114" w:name="_Toc520752357"/>
      <w:r w:rsidR="00A47FFA" w:rsidRPr="001A494C">
        <w:rPr>
          <w:rFonts w:ascii="Times New Roman" w:hAnsi="Times New Roman" w:cs="Times New Roman"/>
          <w:i w:val="0"/>
          <w:color w:val="auto"/>
          <w:sz w:val="20"/>
          <w:szCs w:val="20"/>
        </w:rPr>
        <w:t xml:space="preserve"> Diagrama de actividade - caso de uso registrar entrada de produtos</w:t>
      </w:r>
      <w:bookmarkEnd w:id="113"/>
      <w:bookmarkEnd w:id="114"/>
    </w:p>
    <w:p w:rsidR="005F4C0D" w:rsidRPr="00A47FFA" w:rsidRDefault="00D72A58" w:rsidP="003E5065">
      <w:pPr>
        <w:spacing w:before="120" w:after="120" w:line="360" w:lineRule="auto"/>
        <w:jc w:val="both"/>
        <w:rPr>
          <w:rFonts w:ascii="Times New Roman" w:hAnsi="Times New Roman" w:cs="Times New Roman"/>
          <w:color w:val="FF0000"/>
          <w:sz w:val="24"/>
          <w:szCs w:val="24"/>
        </w:rPr>
      </w:pPr>
      <w:r>
        <w:rPr>
          <w:rFonts w:ascii="Times New Roman" w:hAnsi="Times New Roman" w:cs="Times New Roman"/>
          <w:sz w:val="24"/>
          <w:szCs w:val="24"/>
        </w:rPr>
        <w:lastRenderedPageBreak/>
        <w:t>Na figura 3.4</w:t>
      </w:r>
      <w:r w:rsidR="00A47FFA">
        <w:rPr>
          <w:rFonts w:ascii="Times New Roman" w:hAnsi="Times New Roman" w:cs="Times New Roman"/>
          <w:sz w:val="24"/>
          <w:szCs w:val="24"/>
        </w:rPr>
        <w:t xml:space="preserve"> presentamos o d</w:t>
      </w:r>
      <w:r w:rsidR="009B3ED9" w:rsidRPr="003E5065">
        <w:rPr>
          <w:rFonts w:ascii="Times New Roman" w:hAnsi="Times New Roman" w:cs="Times New Roman"/>
          <w:sz w:val="24"/>
          <w:szCs w:val="24"/>
        </w:rPr>
        <w:t>iagrama de actividade do caso de uso Realizar Encomenda</w:t>
      </w:r>
      <w:r w:rsidR="00A47FFA">
        <w:rPr>
          <w:rFonts w:ascii="Times New Roman" w:hAnsi="Times New Roman" w:cs="Times New Roman"/>
          <w:sz w:val="24"/>
          <w:szCs w:val="24"/>
        </w:rPr>
        <w:t xml:space="preserve"> </w:t>
      </w:r>
    </w:p>
    <w:p w:rsidR="001A494C" w:rsidRDefault="00473B8C" w:rsidP="001A494C">
      <w:pPr>
        <w:keepNext/>
        <w:spacing w:before="120" w:after="120" w:line="360" w:lineRule="auto"/>
        <w:jc w:val="center"/>
      </w:pPr>
      <w:r>
        <w:rPr>
          <w:noProof/>
          <w:lang w:eastAsia="pt-PT"/>
        </w:rPr>
        <w:drawing>
          <wp:inline distT="0" distB="0" distL="0" distR="0" wp14:anchorId="56854757" wp14:editId="520EB6D6">
            <wp:extent cx="2886323" cy="2441332"/>
            <wp:effectExtent l="0" t="0" r="0" b="0"/>
            <wp:docPr id="5" name="Imagem 5" descr="C:\Users\Noreica keyl\Desktop\Meus diagramas\Realizar encomen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oreica keyl\Desktop\Meus diagramas\Realizar encomenda.png"/>
                    <pic:cNvPicPr>
                      <a:picLocks noChangeAspect="1" noChangeArrowheads="1"/>
                    </pic:cNvPicPr>
                  </pic:nvPicPr>
                  <pic:blipFill rotWithShape="1">
                    <a:blip r:embed="rId16">
                      <a:extLst>
                        <a:ext uri="{28A0092B-C50C-407E-A947-70E740481C1C}">
                          <a14:useLocalDpi xmlns:a14="http://schemas.microsoft.com/office/drawing/2010/main" val="0"/>
                        </a:ext>
                      </a:extLst>
                    </a:blip>
                    <a:srcRect l="1381" r="967" b="6151"/>
                    <a:stretch/>
                  </pic:blipFill>
                  <pic:spPr bwMode="auto">
                    <a:xfrm>
                      <a:off x="0" y="0"/>
                      <a:ext cx="2886323" cy="2441332"/>
                    </a:xfrm>
                    <a:prstGeom prst="rect">
                      <a:avLst/>
                    </a:prstGeom>
                    <a:noFill/>
                    <a:ln>
                      <a:noFill/>
                    </a:ln>
                    <a:extLst>
                      <a:ext uri="{53640926-AAD7-44D8-BBD7-CCE9431645EC}">
                        <a14:shadowObscured xmlns:a14="http://schemas.microsoft.com/office/drawing/2010/main"/>
                      </a:ext>
                    </a:extLst>
                  </pic:spPr>
                </pic:pic>
              </a:graphicData>
            </a:graphic>
          </wp:inline>
        </w:drawing>
      </w:r>
    </w:p>
    <w:p w:rsidR="00B012A0" w:rsidRPr="001A494C" w:rsidRDefault="001A494C" w:rsidP="00A47FFA">
      <w:pPr>
        <w:pStyle w:val="Legenda"/>
        <w:jc w:val="center"/>
        <w:rPr>
          <w:rFonts w:ascii="Times New Roman" w:hAnsi="Times New Roman" w:cs="Times New Roman"/>
          <w:i w:val="0"/>
          <w:color w:val="auto"/>
          <w:sz w:val="20"/>
          <w:szCs w:val="20"/>
        </w:rPr>
      </w:pPr>
      <w:bookmarkStart w:id="115" w:name="_Toc526105303"/>
      <w:r w:rsidRPr="001A494C">
        <w:rPr>
          <w:rFonts w:ascii="Times New Roman" w:hAnsi="Times New Roman" w:cs="Times New Roman"/>
          <w:i w:val="0"/>
          <w:color w:val="auto"/>
          <w:sz w:val="20"/>
          <w:szCs w:val="20"/>
        </w:rPr>
        <w:t xml:space="preserve">Figura 3. </w:t>
      </w:r>
      <w:r w:rsidRPr="001A494C">
        <w:rPr>
          <w:rFonts w:ascii="Times New Roman" w:hAnsi="Times New Roman" w:cs="Times New Roman"/>
          <w:i w:val="0"/>
          <w:color w:val="auto"/>
          <w:sz w:val="20"/>
          <w:szCs w:val="20"/>
        </w:rPr>
        <w:fldChar w:fldCharType="begin"/>
      </w:r>
      <w:r w:rsidRPr="001A494C">
        <w:rPr>
          <w:rFonts w:ascii="Times New Roman" w:hAnsi="Times New Roman" w:cs="Times New Roman"/>
          <w:i w:val="0"/>
          <w:color w:val="auto"/>
          <w:sz w:val="20"/>
          <w:szCs w:val="20"/>
        </w:rPr>
        <w:instrText xml:space="preserve"> SEQ Figura_3. \* ARABIC </w:instrText>
      </w:r>
      <w:r w:rsidRPr="001A494C">
        <w:rPr>
          <w:rFonts w:ascii="Times New Roman" w:hAnsi="Times New Roman" w:cs="Times New Roman"/>
          <w:i w:val="0"/>
          <w:color w:val="auto"/>
          <w:sz w:val="20"/>
          <w:szCs w:val="20"/>
        </w:rPr>
        <w:fldChar w:fldCharType="separate"/>
      </w:r>
      <w:r>
        <w:rPr>
          <w:rFonts w:ascii="Times New Roman" w:hAnsi="Times New Roman" w:cs="Times New Roman"/>
          <w:i w:val="0"/>
          <w:noProof/>
          <w:color w:val="auto"/>
          <w:sz w:val="20"/>
          <w:szCs w:val="20"/>
        </w:rPr>
        <w:t>4</w:t>
      </w:r>
      <w:r w:rsidRPr="001A494C">
        <w:rPr>
          <w:rFonts w:ascii="Times New Roman" w:hAnsi="Times New Roman" w:cs="Times New Roman"/>
          <w:i w:val="0"/>
          <w:color w:val="auto"/>
          <w:sz w:val="20"/>
          <w:szCs w:val="20"/>
        </w:rPr>
        <w:fldChar w:fldCharType="end"/>
      </w:r>
      <w:bookmarkStart w:id="116" w:name="_Toc520752358"/>
      <w:r w:rsidR="00A47FFA" w:rsidRPr="001A494C">
        <w:rPr>
          <w:rFonts w:ascii="Times New Roman" w:hAnsi="Times New Roman" w:cs="Times New Roman"/>
          <w:i w:val="0"/>
          <w:color w:val="auto"/>
          <w:sz w:val="20"/>
          <w:szCs w:val="20"/>
        </w:rPr>
        <w:t xml:space="preserve"> </w:t>
      </w:r>
      <w:r w:rsidR="0038173A" w:rsidRPr="001A494C">
        <w:rPr>
          <w:rFonts w:ascii="Times New Roman" w:hAnsi="Times New Roman" w:cs="Times New Roman"/>
          <w:i w:val="0"/>
          <w:color w:val="auto"/>
          <w:sz w:val="20"/>
          <w:szCs w:val="20"/>
        </w:rPr>
        <w:t xml:space="preserve">Diagrama de </w:t>
      </w:r>
      <w:r w:rsidR="00A47FFA" w:rsidRPr="001A494C">
        <w:rPr>
          <w:rFonts w:ascii="Times New Roman" w:hAnsi="Times New Roman" w:cs="Times New Roman"/>
          <w:i w:val="0"/>
          <w:color w:val="auto"/>
          <w:sz w:val="20"/>
          <w:szCs w:val="20"/>
        </w:rPr>
        <w:t>atividade</w:t>
      </w:r>
      <w:r w:rsidR="0038173A" w:rsidRPr="001A494C">
        <w:rPr>
          <w:rFonts w:ascii="Times New Roman" w:hAnsi="Times New Roman" w:cs="Times New Roman"/>
          <w:i w:val="0"/>
          <w:color w:val="auto"/>
          <w:sz w:val="20"/>
          <w:szCs w:val="20"/>
        </w:rPr>
        <w:t xml:space="preserve"> realizar encomenda.</w:t>
      </w:r>
      <w:bookmarkEnd w:id="115"/>
      <w:bookmarkEnd w:id="116"/>
    </w:p>
    <w:p w:rsidR="00B012A0" w:rsidRPr="003E5065" w:rsidRDefault="00B012A0" w:rsidP="001A494C">
      <w:pPr>
        <w:spacing w:before="120" w:after="120" w:line="360" w:lineRule="auto"/>
        <w:ind w:firstLine="708"/>
        <w:jc w:val="both"/>
        <w:rPr>
          <w:rFonts w:ascii="Times New Roman" w:hAnsi="Times New Roman" w:cs="Times New Roman"/>
          <w:sz w:val="24"/>
          <w:szCs w:val="24"/>
        </w:rPr>
      </w:pPr>
      <w:r w:rsidRPr="003E5065">
        <w:rPr>
          <w:rFonts w:ascii="Times New Roman" w:hAnsi="Times New Roman" w:cs="Times New Roman"/>
          <w:sz w:val="24"/>
          <w:szCs w:val="24"/>
        </w:rPr>
        <w:t>Ainda</w:t>
      </w:r>
      <w:r w:rsidR="002B030B">
        <w:rPr>
          <w:rFonts w:ascii="Times New Roman" w:hAnsi="Times New Roman" w:cs="Times New Roman"/>
          <w:sz w:val="24"/>
          <w:szCs w:val="24"/>
        </w:rPr>
        <w:t xml:space="preserve"> sobre os estados de activade, na</w:t>
      </w:r>
      <w:r w:rsidRPr="003E5065">
        <w:rPr>
          <w:rFonts w:ascii="Times New Roman" w:hAnsi="Times New Roman" w:cs="Times New Roman"/>
          <w:sz w:val="24"/>
          <w:szCs w:val="24"/>
        </w:rPr>
        <w:t xml:space="preserve"> figura</w:t>
      </w:r>
      <w:r w:rsidR="00D72A58">
        <w:rPr>
          <w:rFonts w:ascii="Times New Roman" w:hAnsi="Times New Roman" w:cs="Times New Roman"/>
          <w:sz w:val="24"/>
          <w:szCs w:val="24"/>
        </w:rPr>
        <w:t xml:space="preserve"> 3.5 </w:t>
      </w:r>
      <w:r w:rsidR="002B030B">
        <w:rPr>
          <w:rFonts w:ascii="Times New Roman" w:hAnsi="Times New Roman" w:cs="Times New Roman"/>
          <w:sz w:val="24"/>
          <w:szCs w:val="24"/>
        </w:rPr>
        <w:t xml:space="preserve">apresentamos </w:t>
      </w:r>
      <w:r w:rsidRPr="003E5065">
        <w:rPr>
          <w:rFonts w:ascii="Times New Roman" w:hAnsi="Times New Roman" w:cs="Times New Roman"/>
          <w:sz w:val="24"/>
          <w:szCs w:val="24"/>
        </w:rPr>
        <w:t>o diagrama de estados de actividade atender encomenda</w:t>
      </w:r>
      <w:r w:rsidR="004B7698" w:rsidRPr="003E5065">
        <w:rPr>
          <w:rFonts w:ascii="Times New Roman" w:hAnsi="Times New Roman" w:cs="Times New Roman"/>
          <w:sz w:val="24"/>
          <w:szCs w:val="24"/>
        </w:rPr>
        <w:t>.</w:t>
      </w:r>
    </w:p>
    <w:p w:rsidR="001A494C" w:rsidRDefault="00475207" w:rsidP="001A494C">
      <w:pPr>
        <w:keepNext/>
        <w:spacing w:before="120" w:after="120" w:line="360" w:lineRule="auto"/>
        <w:jc w:val="center"/>
      </w:pPr>
      <w:r>
        <w:rPr>
          <w:rFonts w:ascii="Times New Roman" w:hAnsi="Times New Roman" w:cs="Times New Roman"/>
          <w:noProof/>
          <w:sz w:val="24"/>
          <w:szCs w:val="24"/>
          <w:lang w:eastAsia="pt-PT"/>
        </w:rPr>
        <w:drawing>
          <wp:inline distT="0" distB="0" distL="0" distR="0" wp14:anchorId="76088C21" wp14:editId="40F4D310">
            <wp:extent cx="3762375" cy="4258661"/>
            <wp:effectExtent l="0" t="0" r="0" b="8890"/>
            <wp:docPr id="49" name="Imagem 49" descr="C:\Users\Noreica keyl\Desktop\Meus diagramas\Atender Encomen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oreica keyl\Desktop\Meus diagramas\Atender Encomenda.png"/>
                    <pic:cNvPicPr>
                      <a:picLocks noChangeAspect="1" noChangeArrowheads="1"/>
                    </pic:cNvPicPr>
                  </pic:nvPicPr>
                  <pic:blipFill rotWithShape="1">
                    <a:blip r:embed="rId17">
                      <a:extLst>
                        <a:ext uri="{28A0092B-C50C-407E-A947-70E740481C1C}">
                          <a14:useLocalDpi xmlns:a14="http://schemas.microsoft.com/office/drawing/2010/main" val="0"/>
                        </a:ext>
                      </a:extLst>
                    </a:blip>
                    <a:srcRect r="1033" b="4079"/>
                    <a:stretch/>
                  </pic:blipFill>
                  <pic:spPr bwMode="auto">
                    <a:xfrm>
                      <a:off x="0" y="0"/>
                      <a:ext cx="3770336" cy="4267673"/>
                    </a:xfrm>
                    <a:prstGeom prst="rect">
                      <a:avLst/>
                    </a:prstGeom>
                    <a:noFill/>
                    <a:ln>
                      <a:noFill/>
                    </a:ln>
                    <a:extLst>
                      <a:ext uri="{53640926-AAD7-44D8-BBD7-CCE9431645EC}">
                        <a14:shadowObscured xmlns:a14="http://schemas.microsoft.com/office/drawing/2010/main"/>
                      </a:ext>
                    </a:extLst>
                  </pic:spPr>
                </pic:pic>
              </a:graphicData>
            </a:graphic>
          </wp:inline>
        </w:drawing>
      </w:r>
    </w:p>
    <w:p w:rsidR="005F4C0D" w:rsidRPr="001A494C" w:rsidRDefault="001A494C" w:rsidP="00F45EC6">
      <w:pPr>
        <w:pStyle w:val="Legenda"/>
        <w:jc w:val="center"/>
        <w:rPr>
          <w:rFonts w:ascii="Times New Roman" w:hAnsi="Times New Roman" w:cs="Times New Roman"/>
          <w:i w:val="0"/>
          <w:color w:val="auto"/>
          <w:sz w:val="20"/>
          <w:szCs w:val="20"/>
        </w:rPr>
      </w:pPr>
      <w:bookmarkStart w:id="117" w:name="_Toc526105304"/>
      <w:r w:rsidRPr="001A494C">
        <w:rPr>
          <w:rFonts w:ascii="Times New Roman" w:hAnsi="Times New Roman" w:cs="Times New Roman"/>
          <w:i w:val="0"/>
          <w:color w:val="auto"/>
          <w:sz w:val="20"/>
          <w:szCs w:val="20"/>
        </w:rPr>
        <w:t xml:space="preserve">Figura 3. </w:t>
      </w:r>
      <w:r w:rsidRPr="001A494C">
        <w:rPr>
          <w:rFonts w:ascii="Times New Roman" w:hAnsi="Times New Roman" w:cs="Times New Roman"/>
          <w:i w:val="0"/>
          <w:color w:val="auto"/>
          <w:sz w:val="20"/>
          <w:szCs w:val="20"/>
        </w:rPr>
        <w:fldChar w:fldCharType="begin"/>
      </w:r>
      <w:r w:rsidRPr="001A494C">
        <w:rPr>
          <w:rFonts w:ascii="Times New Roman" w:hAnsi="Times New Roman" w:cs="Times New Roman"/>
          <w:i w:val="0"/>
          <w:color w:val="auto"/>
          <w:sz w:val="20"/>
          <w:szCs w:val="20"/>
        </w:rPr>
        <w:instrText xml:space="preserve"> SEQ Figura_3. \* ARABIC </w:instrText>
      </w:r>
      <w:r w:rsidRPr="001A494C">
        <w:rPr>
          <w:rFonts w:ascii="Times New Roman" w:hAnsi="Times New Roman" w:cs="Times New Roman"/>
          <w:i w:val="0"/>
          <w:color w:val="auto"/>
          <w:sz w:val="20"/>
          <w:szCs w:val="20"/>
        </w:rPr>
        <w:fldChar w:fldCharType="separate"/>
      </w:r>
      <w:r>
        <w:rPr>
          <w:rFonts w:ascii="Times New Roman" w:hAnsi="Times New Roman" w:cs="Times New Roman"/>
          <w:i w:val="0"/>
          <w:noProof/>
          <w:color w:val="auto"/>
          <w:sz w:val="20"/>
          <w:szCs w:val="20"/>
        </w:rPr>
        <w:t>5</w:t>
      </w:r>
      <w:r w:rsidRPr="001A494C">
        <w:rPr>
          <w:rFonts w:ascii="Times New Roman" w:hAnsi="Times New Roman" w:cs="Times New Roman"/>
          <w:i w:val="0"/>
          <w:color w:val="auto"/>
          <w:sz w:val="20"/>
          <w:szCs w:val="20"/>
        </w:rPr>
        <w:fldChar w:fldCharType="end"/>
      </w:r>
      <w:bookmarkStart w:id="118" w:name="_Toc520752359"/>
      <w:r w:rsidR="00F45EC6" w:rsidRPr="001A494C">
        <w:rPr>
          <w:rFonts w:ascii="Times New Roman" w:hAnsi="Times New Roman" w:cs="Times New Roman"/>
          <w:i w:val="0"/>
          <w:color w:val="auto"/>
          <w:sz w:val="20"/>
          <w:szCs w:val="20"/>
        </w:rPr>
        <w:t xml:space="preserve"> </w:t>
      </w:r>
      <w:r w:rsidR="004B7698" w:rsidRPr="001A494C">
        <w:rPr>
          <w:rFonts w:ascii="Times New Roman" w:hAnsi="Times New Roman" w:cs="Times New Roman"/>
          <w:i w:val="0"/>
          <w:color w:val="auto"/>
          <w:sz w:val="20"/>
          <w:szCs w:val="20"/>
        </w:rPr>
        <w:t>Diagrama de actividade realizar encomenda.</w:t>
      </w:r>
      <w:bookmarkEnd w:id="117"/>
      <w:bookmarkEnd w:id="118"/>
    </w:p>
    <w:p w:rsidR="005F4C0D" w:rsidRPr="00564DCC" w:rsidRDefault="00EF59A8" w:rsidP="00066E28">
      <w:pPr>
        <w:pStyle w:val="Cabealho3"/>
        <w:numPr>
          <w:ilvl w:val="2"/>
          <w:numId w:val="15"/>
        </w:numPr>
        <w:rPr>
          <w:rFonts w:ascii="Times New Roman" w:hAnsi="Times New Roman" w:cs="Times New Roman"/>
          <w:sz w:val="24"/>
        </w:rPr>
      </w:pPr>
      <w:bookmarkStart w:id="119" w:name="_Toc526105263"/>
      <w:r w:rsidRPr="00564DCC">
        <w:rPr>
          <w:rFonts w:ascii="Times New Roman" w:hAnsi="Times New Roman" w:cs="Times New Roman"/>
          <w:sz w:val="24"/>
        </w:rPr>
        <w:lastRenderedPageBreak/>
        <w:t>Diagrama</w:t>
      </w:r>
      <w:r w:rsidR="00564DCC">
        <w:rPr>
          <w:rFonts w:ascii="Times New Roman" w:hAnsi="Times New Roman" w:cs="Times New Roman"/>
          <w:sz w:val="24"/>
        </w:rPr>
        <w:t>s</w:t>
      </w:r>
      <w:r w:rsidRPr="00564DCC">
        <w:rPr>
          <w:rFonts w:ascii="Times New Roman" w:hAnsi="Times New Roman" w:cs="Times New Roman"/>
          <w:sz w:val="24"/>
        </w:rPr>
        <w:t xml:space="preserve"> de </w:t>
      </w:r>
      <w:r w:rsidR="00564DCC" w:rsidRPr="00564DCC">
        <w:rPr>
          <w:rFonts w:ascii="Times New Roman" w:hAnsi="Times New Roman" w:cs="Times New Roman"/>
          <w:sz w:val="24"/>
        </w:rPr>
        <w:t>sequência</w:t>
      </w:r>
      <w:bookmarkEnd w:id="119"/>
    </w:p>
    <w:p w:rsidR="00EF59A8" w:rsidRPr="003E5065" w:rsidRDefault="00EF59A8" w:rsidP="003E5065">
      <w:pPr>
        <w:spacing w:before="120" w:after="120" w:line="360" w:lineRule="auto"/>
        <w:ind w:firstLine="708"/>
        <w:jc w:val="both"/>
        <w:rPr>
          <w:rFonts w:ascii="Times New Roman" w:hAnsi="Times New Roman" w:cs="Times New Roman"/>
          <w:sz w:val="24"/>
          <w:szCs w:val="24"/>
        </w:rPr>
      </w:pPr>
      <w:r w:rsidRPr="003E5065">
        <w:rPr>
          <w:rFonts w:ascii="Times New Roman" w:hAnsi="Times New Roman" w:cs="Times New Roman"/>
          <w:sz w:val="24"/>
          <w:szCs w:val="24"/>
        </w:rPr>
        <w:t xml:space="preserve">Os diagramas de sequência ilustram interacções entre objectos num determinado período de tempo. Em particular, os objectos são representados pelas suas “linhas de vida” e interagem por troca de mensagens ao longo de um determinado período de tempo.  </w:t>
      </w:r>
    </w:p>
    <w:p w:rsidR="00EF59A8" w:rsidRPr="003E5065" w:rsidRDefault="00D72A58" w:rsidP="003E5065">
      <w:pPr>
        <w:pStyle w:val="PargrafodaLista"/>
        <w:spacing w:before="120" w:after="120" w:line="360" w:lineRule="auto"/>
        <w:ind w:left="0" w:firstLine="708"/>
        <w:contextualSpacing w:val="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Na figura 3.6</w:t>
      </w:r>
      <w:r w:rsidR="002B030B">
        <w:rPr>
          <w:rFonts w:ascii="Times New Roman" w:hAnsi="Times New Roman" w:cs="Times New Roman"/>
          <w:color w:val="000000" w:themeColor="text1"/>
          <w:sz w:val="24"/>
          <w:szCs w:val="24"/>
        </w:rPr>
        <w:t xml:space="preserve"> apresentamos o diagrama de sequência da</w:t>
      </w:r>
      <w:r w:rsidR="00EF59A8" w:rsidRPr="003E5065">
        <w:rPr>
          <w:rFonts w:ascii="Times New Roman" w:hAnsi="Times New Roman" w:cs="Times New Roman"/>
          <w:color w:val="000000" w:themeColor="text1"/>
          <w:sz w:val="24"/>
          <w:szCs w:val="24"/>
        </w:rPr>
        <w:t xml:space="preserve"> actividades realizada pelo sistema do caso de uso registrar entrada de produtos. Nele para além dos fluxos e interacções entre os objectos é possível verificar 1 actor, (usuário), três fronteiras (C.I.Principal, C.I.Entradas e C.I.Nova Entrada) , uma Entidade (C.E.Entradas) e  um control (C.C.Registrar Entradas).</w:t>
      </w:r>
    </w:p>
    <w:p w:rsidR="00EF59A8" w:rsidRPr="003E5065" w:rsidRDefault="00EF59A8" w:rsidP="003E5065">
      <w:pPr>
        <w:pStyle w:val="PargrafodaLista"/>
        <w:spacing w:before="120" w:after="120" w:line="360" w:lineRule="auto"/>
        <w:ind w:left="0" w:firstLine="708"/>
        <w:contextualSpacing w:val="0"/>
        <w:jc w:val="both"/>
        <w:rPr>
          <w:rFonts w:ascii="Times New Roman" w:hAnsi="Times New Roman" w:cs="Times New Roman"/>
          <w:sz w:val="24"/>
          <w:szCs w:val="24"/>
        </w:rPr>
      </w:pPr>
    </w:p>
    <w:p w:rsidR="00EF59A8" w:rsidRPr="003E5065" w:rsidRDefault="00EF59A8" w:rsidP="003E5065">
      <w:pPr>
        <w:spacing w:before="120" w:after="120" w:line="360" w:lineRule="auto"/>
        <w:jc w:val="both"/>
        <w:rPr>
          <w:rFonts w:ascii="Times New Roman" w:hAnsi="Times New Roman" w:cs="Times New Roman"/>
          <w:sz w:val="24"/>
          <w:szCs w:val="24"/>
        </w:rPr>
      </w:pPr>
    </w:p>
    <w:p w:rsidR="001A494C" w:rsidRDefault="00EF59A8" w:rsidP="001A494C">
      <w:pPr>
        <w:keepNext/>
        <w:spacing w:before="120" w:after="120" w:line="360" w:lineRule="auto"/>
        <w:jc w:val="both"/>
      </w:pPr>
      <w:r w:rsidRPr="003E5065">
        <w:rPr>
          <w:rFonts w:ascii="Times New Roman" w:hAnsi="Times New Roman" w:cs="Times New Roman"/>
          <w:noProof/>
          <w:sz w:val="24"/>
          <w:szCs w:val="24"/>
          <w:lang w:eastAsia="pt-PT"/>
        </w:rPr>
        <w:drawing>
          <wp:inline distT="0" distB="0" distL="0" distR="0" wp14:anchorId="7A18CA89" wp14:editId="241ED119">
            <wp:extent cx="5143497" cy="4698310"/>
            <wp:effectExtent l="0" t="0" r="635" b="7620"/>
            <wp:docPr id="20" name="Imagem 20" descr="C:\Users\Noreica keyl\Desktop\Meus diagramas\Registrar  Entrada de Produ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Noreica keyl\Desktop\Meus diagramas\Registrar  Entrada de Produtos.png"/>
                    <pic:cNvPicPr>
                      <a:picLocks noChangeAspect="1" noChangeArrowheads="1"/>
                    </pic:cNvPicPr>
                  </pic:nvPicPr>
                  <pic:blipFill rotWithShape="1">
                    <a:blip r:embed="rId18">
                      <a:extLst>
                        <a:ext uri="{28A0092B-C50C-407E-A947-70E740481C1C}">
                          <a14:useLocalDpi xmlns:a14="http://schemas.microsoft.com/office/drawing/2010/main" val="0"/>
                        </a:ext>
                      </a:extLst>
                    </a:blip>
                    <a:srcRect r="-16" b="2475"/>
                    <a:stretch/>
                  </pic:blipFill>
                  <pic:spPr bwMode="auto">
                    <a:xfrm>
                      <a:off x="0" y="0"/>
                      <a:ext cx="5176266" cy="4728243"/>
                    </a:xfrm>
                    <a:prstGeom prst="rect">
                      <a:avLst/>
                    </a:prstGeom>
                    <a:noFill/>
                    <a:ln>
                      <a:noFill/>
                    </a:ln>
                    <a:extLst>
                      <a:ext uri="{53640926-AAD7-44D8-BBD7-CCE9431645EC}">
                        <a14:shadowObscured xmlns:a14="http://schemas.microsoft.com/office/drawing/2010/main"/>
                      </a:ext>
                    </a:extLst>
                  </pic:spPr>
                </pic:pic>
              </a:graphicData>
            </a:graphic>
          </wp:inline>
        </w:drawing>
      </w:r>
    </w:p>
    <w:p w:rsidR="005F4C0D" w:rsidRPr="001A494C" w:rsidRDefault="001A494C" w:rsidP="001A494C">
      <w:pPr>
        <w:pStyle w:val="Legenda"/>
        <w:jc w:val="center"/>
        <w:rPr>
          <w:rFonts w:ascii="Times New Roman" w:hAnsi="Times New Roman" w:cs="Times New Roman"/>
          <w:i w:val="0"/>
          <w:color w:val="auto"/>
          <w:sz w:val="20"/>
          <w:szCs w:val="20"/>
        </w:rPr>
      </w:pPr>
      <w:bookmarkStart w:id="120" w:name="_Toc526105305"/>
      <w:r w:rsidRPr="001A494C">
        <w:rPr>
          <w:rFonts w:ascii="Times New Roman" w:hAnsi="Times New Roman" w:cs="Times New Roman"/>
          <w:i w:val="0"/>
          <w:color w:val="auto"/>
          <w:sz w:val="20"/>
          <w:szCs w:val="20"/>
        </w:rPr>
        <w:t xml:space="preserve">Figura 3. </w:t>
      </w:r>
      <w:r w:rsidRPr="001A494C">
        <w:rPr>
          <w:rFonts w:ascii="Times New Roman" w:hAnsi="Times New Roman" w:cs="Times New Roman"/>
          <w:i w:val="0"/>
          <w:color w:val="auto"/>
          <w:sz w:val="20"/>
          <w:szCs w:val="20"/>
        </w:rPr>
        <w:fldChar w:fldCharType="begin"/>
      </w:r>
      <w:r w:rsidRPr="001A494C">
        <w:rPr>
          <w:rFonts w:ascii="Times New Roman" w:hAnsi="Times New Roman" w:cs="Times New Roman"/>
          <w:i w:val="0"/>
          <w:color w:val="auto"/>
          <w:sz w:val="20"/>
          <w:szCs w:val="20"/>
        </w:rPr>
        <w:instrText xml:space="preserve"> SEQ Figura_3. \* ARABIC </w:instrText>
      </w:r>
      <w:r w:rsidRPr="001A494C">
        <w:rPr>
          <w:rFonts w:ascii="Times New Roman" w:hAnsi="Times New Roman" w:cs="Times New Roman"/>
          <w:i w:val="0"/>
          <w:color w:val="auto"/>
          <w:sz w:val="20"/>
          <w:szCs w:val="20"/>
        </w:rPr>
        <w:fldChar w:fldCharType="separate"/>
      </w:r>
      <w:r>
        <w:rPr>
          <w:rFonts w:ascii="Times New Roman" w:hAnsi="Times New Roman" w:cs="Times New Roman"/>
          <w:i w:val="0"/>
          <w:noProof/>
          <w:color w:val="auto"/>
          <w:sz w:val="20"/>
          <w:szCs w:val="20"/>
        </w:rPr>
        <w:t>6</w:t>
      </w:r>
      <w:r w:rsidRPr="001A494C">
        <w:rPr>
          <w:rFonts w:ascii="Times New Roman" w:hAnsi="Times New Roman" w:cs="Times New Roman"/>
          <w:i w:val="0"/>
          <w:color w:val="auto"/>
          <w:sz w:val="20"/>
          <w:szCs w:val="20"/>
        </w:rPr>
        <w:fldChar w:fldCharType="end"/>
      </w:r>
      <w:bookmarkStart w:id="121" w:name="_Toc520752360"/>
      <w:r w:rsidR="00564DCC" w:rsidRPr="001A494C">
        <w:rPr>
          <w:rFonts w:ascii="Times New Roman" w:hAnsi="Times New Roman" w:cs="Times New Roman"/>
          <w:i w:val="0"/>
          <w:color w:val="auto"/>
          <w:sz w:val="20"/>
          <w:szCs w:val="20"/>
        </w:rPr>
        <w:t xml:space="preserve"> </w:t>
      </w:r>
      <w:r w:rsidR="00EF59A8" w:rsidRPr="001A494C">
        <w:rPr>
          <w:rFonts w:ascii="Times New Roman" w:hAnsi="Times New Roman" w:cs="Times New Roman"/>
          <w:i w:val="0"/>
          <w:color w:val="auto"/>
          <w:sz w:val="20"/>
          <w:szCs w:val="20"/>
        </w:rPr>
        <w:t xml:space="preserve">Diagrama de </w:t>
      </w:r>
      <w:r w:rsidR="00564DCC" w:rsidRPr="001A494C">
        <w:rPr>
          <w:rFonts w:ascii="Times New Roman" w:hAnsi="Times New Roman" w:cs="Times New Roman"/>
          <w:i w:val="0"/>
          <w:color w:val="auto"/>
          <w:sz w:val="20"/>
          <w:szCs w:val="20"/>
        </w:rPr>
        <w:t>sequência</w:t>
      </w:r>
      <w:r w:rsidR="00EF59A8" w:rsidRPr="001A494C">
        <w:rPr>
          <w:rFonts w:ascii="Times New Roman" w:hAnsi="Times New Roman" w:cs="Times New Roman"/>
          <w:i w:val="0"/>
          <w:color w:val="auto"/>
          <w:sz w:val="20"/>
          <w:szCs w:val="20"/>
        </w:rPr>
        <w:t xml:space="preserve"> registrar entradas de produtos</w:t>
      </w:r>
      <w:bookmarkEnd w:id="120"/>
      <w:bookmarkEnd w:id="121"/>
    </w:p>
    <w:p w:rsidR="001A494C" w:rsidRDefault="001A494C" w:rsidP="002B030B">
      <w:pPr>
        <w:rPr>
          <w:rFonts w:ascii="Times New Roman" w:hAnsi="Times New Roman" w:cs="Times New Roman"/>
          <w:sz w:val="24"/>
          <w:szCs w:val="24"/>
        </w:rPr>
      </w:pPr>
    </w:p>
    <w:p w:rsidR="002B030B" w:rsidRPr="002B030B" w:rsidRDefault="00D72A58" w:rsidP="001A494C">
      <w:pPr>
        <w:ind w:firstLine="708"/>
        <w:rPr>
          <w:rFonts w:ascii="Times New Roman" w:hAnsi="Times New Roman" w:cs="Times New Roman"/>
          <w:sz w:val="24"/>
          <w:szCs w:val="24"/>
        </w:rPr>
      </w:pPr>
      <w:r>
        <w:rPr>
          <w:rFonts w:ascii="Times New Roman" w:hAnsi="Times New Roman" w:cs="Times New Roman"/>
          <w:sz w:val="24"/>
          <w:szCs w:val="24"/>
        </w:rPr>
        <w:lastRenderedPageBreak/>
        <w:t>Na figura 3.7</w:t>
      </w:r>
      <w:r w:rsidR="002B030B" w:rsidRPr="002B030B">
        <w:rPr>
          <w:rFonts w:ascii="Times New Roman" w:hAnsi="Times New Roman" w:cs="Times New Roman"/>
          <w:sz w:val="24"/>
          <w:szCs w:val="24"/>
        </w:rPr>
        <w:t xml:space="preserve"> </w:t>
      </w:r>
      <w:r w:rsidR="001A494C">
        <w:rPr>
          <w:rFonts w:ascii="Times New Roman" w:hAnsi="Times New Roman" w:cs="Times New Roman"/>
          <w:sz w:val="24"/>
          <w:szCs w:val="24"/>
        </w:rPr>
        <w:t>apresentamos o diagrama de sequê</w:t>
      </w:r>
      <w:r w:rsidR="002B030B" w:rsidRPr="002B030B">
        <w:rPr>
          <w:rFonts w:ascii="Times New Roman" w:hAnsi="Times New Roman" w:cs="Times New Roman"/>
          <w:sz w:val="24"/>
          <w:szCs w:val="24"/>
        </w:rPr>
        <w:t>ncia realizar encomenda</w:t>
      </w:r>
    </w:p>
    <w:p w:rsidR="001A494C" w:rsidRDefault="00EF59A8" w:rsidP="001A494C">
      <w:pPr>
        <w:keepNext/>
        <w:spacing w:before="120" w:after="120" w:line="360" w:lineRule="auto"/>
        <w:jc w:val="both"/>
      </w:pPr>
      <w:r w:rsidRPr="003E5065">
        <w:rPr>
          <w:rFonts w:ascii="Times New Roman" w:hAnsi="Times New Roman" w:cs="Times New Roman"/>
          <w:noProof/>
          <w:sz w:val="24"/>
          <w:szCs w:val="24"/>
          <w:lang w:eastAsia="pt-PT"/>
        </w:rPr>
        <w:drawing>
          <wp:inline distT="0" distB="0" distL="0" distR="0" wp14:anchorId="4D487224" wp14:editId="6F4FA28C">
            <wp:extent cx="5302225" cy="2950234"/>
            <wp:effectExtent l="0" t="0" r="0" b="2540"/>
            <wp:docPr id="21" name="Imagem 21" descr="C:\Users\Noreica keyl\Desktop\Meus diagramas\RealizarEncomen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Noreica keyl\Desktop\Meus diagramas\RealizarEncomenda.png"/>
                    <pic:cNvPicPr>
                      <a:picLocks noChangeAspect="1" noChangeArrowheads="1"/>
                    </pic:cNvPicPr>
                  </pic:nvPicPr>
                  <pic:blipFill rotWithShape="1">
                    <a:blip r:embed="rId19">
                      <a:extLst>
                        <a:ext uri="{28A0092B-C50C-407E-A947-70E740481C1C}">
                          <a14:useLocalDpi xmlns:a14="http://schemas.microsoft.com/office/drawing/2010/main" val="0"/>
                        </a:ext>
                      </a:extLst>
                    </a:blip>
                    <a:srcRect r="-132" b="4255"/>
                    <a:stretch/>
                  </pic:blipFill>
                  <pic:spPr bwMode="auto">
                    <a:xfrm>
                      <a:off x="0" y="0"/>
                      <a:ext cx="5302225" cy="2950234"/>
                    </a:xfrm>
                    <a:prstGeom prst="rect">
                      <a:avLst/>
                    </a:prstGeom>
                    <a:noFill/>
                    <a:ln>
                      <a:noFill/>
                    </a:ln>
                    <a:extLst>
                      <a:ext uri="{53640926-AAD7-44D8-BBD7-CCE9431645EC}">
                        <a14:shadowObscured xmlns:a14="http://schemas.microsoft.com/office/drawing/2010/main"/>
                      </a:ext>
                    </a:extLst>
                  </pic:spPr>
                </pic:pic>
              </a:graphicData>
            </a:graphic>
          </wp:inline>
        </w:drawing>
      </w:r>
    </w:p>
    <w:p w:rsidR="00EF59A8" w:rsidRPr="001A494C" w:rsidRDefault="001A494C" w:rsidP="001A494C">
      <w:pPr>
        <w:pStyle w:val="Legenda"/>
        <w:jc w:val="center"/>
        <w:rPr>
          <w:rFonts w:ascii="Times New Roman" w:hAnsi="Times New Roman" w:cs="Times New Roman"/>
          <w:i w:val="0"/>
          <w:noProof/>
          <w:color w:val="auto"/>
          <w:sz w:val="20"/>
          <w:szCs w:val="20"/>
        </w:rPr>
      </w:pPr>
      <w:bookmarkStart w:id="122" w:name="_Toc526105306"/>
      <w:r w:rsidRPr="001A494C">
        <w:rPr>
          <w:rFonts w:ascii="Times New Roman" w:hAnsi="Times New Roman" w:cs="Times New Roman"/>
          <w:i w:val="0"/>
          <w:color w:val="auto"/>
          <w:sz w:val="20"/>
          <w:szCs w:val="20"/>
        </w:rPr>
        <w:t xml:space="preserve">Figura 3. </w:t>
      </w:r>
      <w:r w:rsidRPr="001A494C">
        <w:rPr>
          <w:rFonts w:ascii="Times New Roman" w:hAnsi="Times New Roman" w:cs="Times New Roman"/>
          <w:i w:val="0"/>
          <w:color w:val="auto"/>
          <w:sz w:val="20"/>
          <w:szCs w:val="20"/>
        </w:rPr>
        <w:fldChar w:fldCharType="begin"/>
      </w:r>
      <w:r w:rsidRPr="001A494C">
        <w:rPr>
          <w:rFonts w:ascii="Times New Roman" w:hAnsi="Times New Roman" w:cs="Times New Roman"/>
          <w:i w:val="0"/>
          <w:color w:val="auto"/>
          <w:sz w:val="20"/>
          <w:szCs w:val="20"/>
        </w:rPr>
        <w:instrText xml:space="preserve"> SEQ Figura_3. \* ARABIC </w:instrText>
      </w:r>
      <w:r w:rsidRPr="001A494C">
        <w:rPr>
          <w:rFonts w:ascii="Times New Roman" w:hAnsi="Times New Roman" w:cs="Times New Roman"/>
          <w:i w:val="0"/>
          <w:color w:val="auto"/>
          <w:sz w:val="20"/>
          <w:szCs w:val="20"/>
        </w:rPr>
        <w:fldChar w:fldCharType="separate"/>
      </w:r>
      <w:r>
        <w:rPr>
          <w:rFonts w:ascii="Times New Roman" w:hAnsi="Times New Roman" w:cs="Times New Roman"/>
          <w:i w:val="0"/>
          <w:noProof/>
          <w:color w:val="auto"/>
          <w:sz w:val="20"/>
          <w:szCs w:val="20"/>
        </w:rPr>
        <w:t>7</w:t>
      </w:r>
      <w:r w:rsidRPr="001A494C">
        <w:rPr>
          <w:rFonts w:ascii="Times New Roman" w:hAnsi="Times New Roman" w:cs="Times New Roman"/>
          <w:i w:val="0"/>
          <w:color w:val="auto"/>
          <w:sz w:val="20"/>
          <w:szCs w:val="20"/>
        </w:rPr>
        <w:fldChar w:fldCharType="end"/>
      </w:r>
      <w:bookmarkStart w:id="123" w:name="_Toc520752361"/>
      <w:r w:rsidR="00EF59A8" w:rsidRPr="001A494C">
        <w:rPr>
          <w:rFonts w:ascii="Times New Roman" w:hAnsi="Times New Roman" w:cs="Times New Roman"/>
          <w:i w:val="0"/>
          <w:noProof/>
          <w:color w:val="auto"/>
          <w:sz w:val="20"/>
          <w:szCs w:val="20"/>
        </w:rPr>
        <w:t xml:space="preserve"> Diagrama de sequencia realizar encomenda.</w:t>
      </w:r>
      <w:bookmarkEnd w:id="122"/>
      <w:bookmarkEnd w:id="123"/>
    </w:p>
    <w:p w:rsidR="002B030B" w:rsidRPr="002B030B" w:rsidRDefault="00D72A58" w:rsidP="001A494C">
      <w:pPr>
        <w:ind w:firstLine="708"/>
        <w:rPr>
          <w:rFonts w:ascii="Times New Roman" w:hAnsi="Times New Roman" w:cs="Times New Roman"/>
          <w:sz w:val="24"/>
          <w:szCs w:val="24"/>
        </w:rPr>
      </w:pPr>
      <w:r>
        <w:rPr>
          <w:rFonts w:ascii="Times New Roman" w:hAnsi="Times New Roman" w:cs="Times New Roman"/>
          <w:sz w:val="24"/>
          <w:szCs w:val="24"/>
        </w:rPr>
        <w:t>Na figura 3.8</w:t>
      </w:r>
      <w:r w:rsidR="002B030B" w:rsidRPr="002B030B">
        <w:rPr>
          <w:rFonts w:ascii="Times New Roman" w:hAnsi="Times New Roman" w:cs="Times New Roman"/>
          <w:sz w:val="24"/>
          <w:szCs w:val="24"/>
        </w:rPr>
        <w:t xml:space="preserve"> apresentamos o digrama de </w:t>
      </w:r>
      <w:r w:rsidR="001A494C" w:rsidRPr="002B030B">
        <w:rPr>
          <w:rFonts w:ascii="Times New Roman" w:hAnsi="Times New Roman" w:cs="Times New Roman"/>
          <w:sz w:val="24"/>
          <w:szCs w:val="24"/>
        </w:rPr>
        <w:t>sequência</w:t>
      </w:r>
      <w:r w:rsidR="002B030B" w:rsidRPr="002B030B">
        <w:rPr>
          <w:rFonts w:ascii="Times New Roman" w:hAnsi="Times New Roman" w:cs="Times New Roman"/>
          <w:sz w:val="24"/>
          <w:szCs w:val="24"/>
        </w:rPr>
        <w:t xml:space="preserve"> atender encomenda</w:t>
      </w:r>
    </w:p>
    <w:p w:rsidR="001A494C" w:rsidRDefault="00EF59A8" w:rsidP="001A494C">
      <w:pPr>
        <w:keepNext/>
        <w:spacing w:before="120" w:after="120" w:line="360" w:lineRule="auto"/>
        <w:jc w:val="both"/>
      </w:pPr>
      <w:r w:rsidRPr="003E5065">
        <w:rPr>
          <w:rFonts w:ascii="Times New Roman" w:hAnsi="Times New Roman" w:cs="Times New Roman"/>
          <w:noProof/>
          <w:color w:val="FF0000"/>
          <w:sz w:val="24"/>
          <w:szCs w:val="24"/>
          <w:lang w:eastAsia="pt-PT"/>
        </w:rPr>
        <w:drawing>
          <wp:inline distT="0" distB="0" distL="0" distR="0" wp14:anchorId="5D1BBC09" wp14:editId="0C0983C2">
            <wp:extent cx="5692641" cy="4152900"/>
            <wp:effectExtent l="0" t="0" r="3810" b="0"/>
            <wp:docPr id="22" name="Imagem 22" descr="C:\Users\Noreica keyl\Desktop\Meus diagramas\AtenderEncomen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Noreica keyl\Desktop\Meus diagramas\AtenderEncomenda.png"/>
                    <pic:cNvPicPr>
                      <a:picLocks noChangeAspect="1" noChangeArrowheads="1"/>
                    </pic:cNvPicPr>
                  </pic:nvPicPr>
                  <pic:blipFill rotWithShape="1">
                    <a:blip r:embed="rId20">
                      <a:extLst>
                        <a:ext uri="{28A0092B-C50C-407E-A947-70E740481C1C}">
                          <a14:useLocalDpi xmlns:a14="http://schemas.microsoft.com/office/drawing/2010/main" val="0"/>
                        </a:ext>
                      </a:extLst>
                    </a:blip>
                    <a:srcRect b="3026"/>
                    <a:stretch/>
                  </pic:blipFill>
                  <pic:spPr bwMode="auto">
                    <a:xfrm>
                      <a:off x="0" y="0"/>
                      <a:ext cx="5698648" cy="4157282"/>
                    </a:xfrm>
                    <a:prstGeom prst="rect">
                      <a:avLst/>
                    </a:prstGeom>
                    <a:noFill/>
                    <a:ln>
                      <a:noFill/>
                    </a:ln>
                    <a:extLst>
                      <a:ext uri="{53640926-AAD7-44D8-BBD7-CCE9431645EC}">
                        <a14:shadowObscured xmlns:a14="http://schemas.microsoft.com/office/drawing/2010/main"/>
                      </a:ext>
                    </a:extLst>
                  </pic:spPr>
                </pic:pic>
              </a:graphicData>
            </a:graphic>
          </wp:inline>
        </w:drawing>
      </w:r>
    </w:p>
    <w:p w:rsidR="00CC45B7" w:rsidRPr="001A494C" w:rsidRDefault="001A494C" w:rsidP="001A494C">
      <w:pPr>
        <w:pStyle w:val="Legenda"/>
        <w:jc w:val="center"/>
        <w:rPr>
          <w:rFonts w:ascii="Times New Roman" w:hAnsi="Times New Roman" w:cs="Times New Roman"/>
          <w:i w:val="0"/>
          <w:noProof/>
          <w:color w:val="auto"/>
          <w:sz w:val="20"/>
          <w:szCs w:val="20"/>
        </w:rPr>
      </w:pPr>
      <w:bookmarkStart w:id="124" w:name="_Toc526105307"/>
      <w:r w:rsidRPr="001A494C">
        <w:rPr>
          <w:rFonts w:ascii="Times New Roman" w:hAnsi="Times New Roman" w:cs="Times New Roman"/>
          <w:i w:val="0"/>
          <w:color w:val="auto"/>
          <w:sz w:val="20"/>
          <w:szCs w:val="20"/>
        </w:rPr>
        <w:t xml:space="preserve">Figura 3. </w:t>
      </w:r>
      <w:r w:rsidRPr="001A494C">
        <w:rPr>
          <w:rFonts w:ascii="Times New Roman" w:hAnsi="Times New Roman" w:cs="Times New Roman"/>
          <w:i w:val="0"/>
          <w:color w:val="auto"/>
          <w:sz w:val="20"/>
          <w:szCs w:val="20"/>
        </w:rPr>
        <w:fldChar w:fldCharType="begin"/>
      </w:r>
      <w:r w:rsidRPr="001A494C">
        <w:rPr>
          <w:rFonts w:ascii="Times New Roman" w:hAnsi="Times New Roman" w:cs="Times New Roman"/>
          <w:i w:val="0"/>
          <w:color w:val="auto"/>
          <w:sz w:val="20"/>
          <w:szCs w:val="20"/>
        </w:rPr>
        <w:instrText xml:space="preserve"> SEQ Figura_3. \* ARABIC </w:instrText>
      </w:r>
      <w:r w:rsidRPr="001A494C">
        <w:rPr>
          <w:rFonts w:ascii="Times New Roman" w:hAnsi="Times New Roman" w:cs="Times New Roman"/>
          <w:i w:val="0"/>
          <w:color w:val="auto"/>
          <w:sz w:val="20"/>
          <w:szCs w:val="20"/>
        </w:rPr>
        <w:fldChar w:fldCharType="separate"/>
      </w:r>
      <w:r>
        <w:rPr>
          <w:rFonts w:ascii="Times New Roman" w:hAnsi="Times New Roman" w:cs="Times New Roman"/>
          <w:i w:val="0"/>
          <w:noProof/>
          <w:color w:val="auto"/>
          <w:sz w:val="20"/>
          <w:szCs w:val="20"/>
        </w:rPr>
        <w:t>8</w:t>
      </w:r>
      <w:r w:rsidRPr="001A494C">
        <w:rPr>
          <w:rFonts w:ascii="Times New Roman" w:hAnsi="Times New Roman" w:cs="Times New Roman"/>
          <w:i w:val="0"/>
          <w:color w:val="auto"/>
          <w:sz w:val="20"/>
          <w:szCs w:val="20"/>
        </w:rPr>
        <w:fldChar w:fldCharType="end"/>
      </w:r>
      <w:bookmarkStart w:id="125" w:name="_Toc520752362"/>
      <w:r w:rsidR="00EF59A8" w:rsidRPr="001A494C">
        <w:rPr>
          <w:rFonts w:ascii="Times New Roman" w:hAnsi="Times New Roman" w:cs="Times New Roman"/>
          <w:i w:val="0"/>
          <w:noProof/>
          <w:color w:val="auto"/>
          <w:sz w:val="20"/>
          <w:szCs w:val="20"/>
        </w:rPr>
        <w:t xml:space="preserve"> Diagrama de sequencia atender encomenda</w:t>
      </w:r>
      <w:r w:rsidR="00D814E9" w:rsidRPr="001A494C">
        <w:rPr>
          <w:rFonts w:ascii="Times New Roman" w:hAnsi="Times New Roman" w:cs="Times New Roman"/>
          <w:i w:val="0"/>
          <w:noProof/>
          <w:color w:val="auto"/>
          <w:sz w:val="20"/>
          <w:szCs w:val="20"/>
        </w:rPr>
        <w:t>.</w:t>
      </w:r>
      <w:bookmarkEnd w:id="124"/>
      <w:bookmarkEnd w:id="125"/>
    </w:p>
    <w:p w:rsidR="00D814E9" w:rsidRPr="00564DCC" w:rsidRDefault="002F6E27" w:rsidP="00066E28">
      <w:pPr>
        <w:pStyle w:val="Cabealho3"/>
        <w:numPr>
          <w:ilvl w:val="2"/>
          <w:numId w:val="15"/>
        </w:numPr>
        <w:rPr>
          <w:rFonts w:ascii="Times New Roman" w:hAnsi="Times New Roman" w:cs="Times New Roman"/>
          <w:sz w:val="24"/>
        </w:rPr>
      </w:pPr>
      <w:bookmarkStart w:id="126" w:name="_Toc526105264"/>
      <w:r w:rsidRPr="00564DCC">
        <w:rPr>
          <w:rFonts w:ascii="Times New Roman" w:hAnsi="Times New Roman" w:cs="Times New Roman"/>
          <w:sz w:val="24"/>
        </w:rPr>
        <w:lastRenderedPageBreak/>
        <w:t>Diagra</w:t>
      </w:r>
      <w:r w:rsidR="00D814E9" w:rsidRPr="00564DCC">
        <w:rPr>
          <w:rFonts w:ascii="Times New Roman" w:hAnsi="Times New Roman" w:cs="Times New Roman"/>
          <w:sz w:val="24"/>
        </w:rPr>
        <w:t>ma de classe</w:t>
      </w:r>
      <w:bookmarkEnd w:id="126"/>
    </w:p>
    <w:p w:rsidR="004C1A02" w:rsidRPr="003E5065" w:rsidRDefault="004C1A02" w:rsidP="001A494C">
      <w:pPr>
        <w:spacing w:before="120" w:after="120" w:line="360" w:lineRule="auto"/>
        <w:ind w:firstLine="708"/>
        <w:jc w:val="both"/>
        <w:rPr>
          <w:rFonts w:ascii="Times New Roman" w:hAnsi="Times New Roman" w:cs="Times New Roman"/>
          <w:sz w:val="24"/>
          <w:szCs w:val="24"/>
        </w:rPr>
      </w:pPr>
      <w:r w:rsidRPr="003E5065">
        <w:rPr>
          <w:rFonts w:ascii="Times New Roman" w:hAnsi="Times New Roman" w:cs="Times New Roman"/>
          <w:sz w:val="24"/>
          <w:szCs w:val="24"/>
        </w:rPr>
        <w:t>Os diagramas de clas</w:t>
      </w:r>
      <w:r w:rsidR="002F6E27" w:rsidRPr="003E5065">
        <w:rPr>
          <w:rFonts w:ascii="Times New Roman" w:hAnsi="Times New Roman" w:cs="Times New Roman"/>
          <w:sz w:val="24"/>
          <w:szCs w:val="24"/>
        </w:rPr>
        <w:t xml:space="preserve">ses </w:t>
      </w:r>
      <w:r w:rsidRPr="003E5065">
        <w:rPr>
          <w:rFonts w:ascii="Times New Roman" w:hAnsi="Times New Roman" w:cs="Times New Roman"/>
          <w:sz w:val="24"/>
          <w:szCs w:val="24"/>
        </w:rPr>
        <w:t>descrevem a estrutura estática de um sistema, em particular as entidades existentes, as suas estrutura</w:t>
      </w:r>
      <w:r w:rsidR="002F6E27" w:rsidRPr="003E5065">
        <w:rPr>
          <w:rFonts w:ascii="Times New Roman" w:hAnsi="Times New Roman" w:cs="Times New Roman"/>
          <w:sz w:val="24"/>
          <w:szCs w:val="24"/>
        </w:rPr>
        <w:t xml:space="preserve">s internas, e relações entre si, conforme se pode verificar na figura </w:t>
      </w:r>
      <w:r w:rsidR="00D72A58">
        <w:rPr>
          <w:rFonts w:ascii="Times New Roman" w:hAnsi="Times New Roman" w:cs="Times New Roman"/>
          <w:sz w:val="24"/>
          <w:szCs w:val="24"/>
        </w:rPr>
        <w:t>3.9</w:t>
      </w:r>
      <w:r w:rsidR="002B030B">
        <w:rPr>
          <w:rFonts w:ascii="Times New Roman" w:hAnsi="Times New Roman" w:cs="Times New Roman"/>
          <w:sz w:val="24"/>
          <w:szCs w:val="24"/>
        </w:rPr>
        <w:t xml:space="preserve"> onde apresentamos o diagrama de classe do nosso sistema</w:t>
      </w:r>
      <w:r w:rsidR="002F6E27" w:rsidRPr="003E5065">
        <w:rPr>
          <w:rFonts w:ascii="Times New Roman" w:hAnsi="Times New Roman" w:cs="Times New Roman"/>
          <w:sz w:val="24"/>
          <w:szCs w:val="24"/>
        </w:rPr>
        <w:t>.</w:t>
      </w:r>
    </w:p>
    <w:p w:rsidR="001A494C" w:rsidRDefault="002F6E27" w:rsidP="001A494C">
      <w:pPr>
        <w:keepNext/>
        <w:spacing w:before="120" w:after="120" w:line="360" w:lineRule="auto"/>
        <w:jc w:val="both"/>
      </w:pPr>
      <w:r w:rsidRPr="003E5065">
        <w:rPr>
          <w:rFonts w:ascii="Times New Roman" w:hAnsi="Times New Roman" w:cs="Times New Roman"/>
          <w:noProof/>
          <w:sz w:val="24"/>
          <w:szCs w:val="24"/>
          <w:lang w:eastAsia="pt-PT"/>
        </w:rPr>
        <w:drawing>
          <wp:inline distT="0" distB="0" distL="0" distR="0" wp14:anchorId="64105ED3" wp14:editId="6312AB14">
            <wp:extent cx="5382895" cy="4276725"/>
            <wp:effectExtent l="0" t="0" r="8255" b="9525"/>
            <wp:docPr id="26" name="Imagem 26" descr="C:\Users\Noreica keyl\Desktop\Meus diagramas\Class Diagram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Noreica keyl\Desktop\Meus diagramas\Class Diagram0.png"/>
                    <pic:cNvPicPr>
                      <a:picLocks noChangeAspect="1" noChangeArrowheads="1"/>
                    </pic:cNvPicPr>
                  </pic:nvPicPr>
                  <pic:blipFill rotWithShape="1">
                    <a:blip r:embed="rId21">
                      <a:extLst>
                        <a:ext uri="{28A0092B-C50C-407E-A947-70E740481C1C}">
                          <a14:useLocalDpi xmlns:a14="http://schemas.microsoft.com/office/drawing/2010/main" val="0"/>
                        </a:ext>
                      </a:extLst>
                    </a:blip>
                    <a:srcRect r="855" b="3124"/>
                    <a:stretch/>
                  </pic:blipFill>
                  <pic:spPr bwMode="auto">
                    <a:xfrm>
                      <a:off x="0" y="0"/>
                      <a:ext cx="5382895" cy="4276725"/>
                    </a:xfrm>
                    <a:prstGeom prst="rect">
                      <a:avLst/>
                    </a:prstGeom>
                    <a:noFill/>
                    <a:ln>
                      <a:noFill/>
                    </a:ln>
                    <a:extLst>
                      <a:ext uri="{53640926-AAD7-44D8-BBD7-CCE9431645EC}">
                        <a14:shadowObscured xmlns:a14="http://schemas.microsoft.com/office/drawing/2010/main"/>
                      </a:ext>
                    </a:extLst>
                  </pic:spPr>
                </pic:pic>
              </a:graphicData>
            </a:graphic>
          </wp:inline>
        </w:drawing>
      </w:r>
    </w:p>
    <w:p w:rsidR="00663437" w:rsidRPr="001A494C" w:rsidRDefault="001A494C" w:rsidP="001A494C">
      <w:pPr>
        <w:pStyle w:val="Legenda"/>
        <w:jc w:val="center"/>
        <w:rPr>
          <w:rFonts w:ascii="Times New Roman" w:hAnsi="Times New Roman" w:cs="Times New Roman"/>
          <w:i w:val="0"/>
          <w:noProof/>
          <w:color w:val="auto"/>
          <w:sz w:val="20"/>
          <w:szCs w:val="20"/>
        </w:rPr>
      </w:pPr>
      <w:bookmarkStart w:id="127" w:name="_Toc526105308"/>
      <w:r w:rsidRPr="001A494C">
        <w:rPr>
          <w:rFonts w:ascii="Times New Roman" w:hAnsi="Times New Roman" w:cs="Times New Roman"/>
          <w:i w:val="0"/>
          <w:color w:val="auto"/>
          <w:sz w:val="20"/>
          <w:szCs w:val="20"/>
        </w:rPr>
        <w:t xml:space="preserve">Figura 3. </w:t>
      </w:r>
      <w:r w:rsidRPr="001A494C">
        <w:rPr>
          <w:rFonts w:ascii="Times New Roman" w:hAnsi="Times New Roman" w:cs="Times New Roman"/>
          <w:i w:val="0"/>
          <w:color w:val="auto"/>
          <w:sz w:val="20"/>
          <w:szCs w:val="20"/>
        </w:rPr>
        <w:fldChar w:fldCharType="begin"/>
      </w:r>
      <w:r w:rsidRPr="001A494C">
        <w:rPr>
          <w:rFonts w:ascii="Times New Roman" w:hAnsi="Times New Roman" w:cs="Times New Roman"/>
          <w:i w:val="0"/>
          <w:color w:val="auto"/>
          <w:sz w:val="20"/>
          <w:szCs w:val="20"/>
        </w:rPr>
        <w:instrText xml:space="preserve"> SEQ Figura_3. \* ARABIC </w:instrText>
      </w:r>
      <w:r w:rsidRPr="001A494C">
        <w:rPr>
          <w:rFonts w:ascii="Times New Roman" w:hAnsi="Times New Roman" w:cs="Times New Roman"/>
          <w:i w:val="0"/>
          <w:color w:val="auto"/>
          <w:sz w:val="20"/>
          <w:szCs w:val="20"/>
        </w:rPr>
        <w:fldChar w:fldCharType="separate"/>
      </w:r>
      <w:r>
        <w:rPr>
          <w:rFonts w:ascii="Times New Roman" w:hAnsi="Times New Roman" w:cs="Times New Roman"/>
          <w:i w:val="0"/>
          <w:noProof/>
          <w:color w:val="auto"/>
          <w:sz w:val="20"/>
          <w:szCs w:val="20"/>
        </w:rPr>
        <w:t>9</w:t>
      </w:r>
      <w:r w:rsidRPr="001A494C">
        <w:rPr>
          <w:rFonts w:ascii="Times New Roman" w:hAnsi="Times New Roman" w:cs="Times New Roman"/>
          <w:i w:val="0"/>
          <w:color w:val="auto"/>
          <w:sz w:val="20"/>
          <w:szCs w:val="20"/>
        </w:rPr>
        <w:fldChar w:fldCharType="end"/>
      </w:r>
      <w:bookmarkStart w:id="128" w:name="_Toc520752363"/>
      <w:r w:rsidR="00564DCC" w:rsidRPr="001A494C">
        <w:rPr>
          <w:rFonts w:ascii="Times New Roman" w:hAnsi="Times New Roman" w:cs="Times New Roman"/>
          <w:i w:val="0"/>
          <w:color w:val="auto"/>
          <w:sz w:val="20"/>
          <w:szCs w:val="20"/>
        </w:rPr>
        <w:t xml:space="preserve"> </w:t>
      </w:r>
      <w:r w:rsidR="002F6E27" w:rsidRPr="001A494C">
        <w:rPr>
          <w:rFonts w:ascii="Times New Roman" w:hAnsi="Times New Roman" w:cs="Times New Roman"/>
          <w:i w:val="0"/>
          <w:noProof/>
          <w:color w:val="auto"/>
          <w:sz w:val="20"/>
          <w:szCs w:val="20"/>
        </w:rPr>
        <w:t>Diagrama de classe</w:t>
      </w:r>
      <w:bookmarkEnd w:id="127"/>
      <w:bookmarkEnd w:id="128"/>
    </w:p>
    <w:p w:rsidR="00663437" w:rsidRDefault="0067382A" w:rsidP="0067382A">
      <w:pPr>
        <w:pStyle w:val="Cabealho3"/>
        <w:rPr>
          <w:rFonts w:ascii="Times New Roman" w:hAnsi="Times New Roman" w:cs="Times New Roman"/>
          <w:sz w:val="24"/>
          <w:szCs w:val="24"/>
        </w:rPr>
      </w:pPr>
      <w:bookmarkStart w:id="129" w:name="_Toc526105265"/>
      <w:r w:rsidRPr="0067382A">
        <w:rPr>
          <w:rFonts w:ascii="Times New Roman" w:hAnsi="Times New Roman" w:cs="Times New Roman"/>
          <w:sz w:val="24"/>
          <w:szCs w:val="24"/>
        </w:rPr>
        <w:t xml:space="preserve">3.5.1 </w:t>
      </w:r>
      <w:r w:rsidR="00663437" w:rsidRPr="0067382A">
        <w:rPr>
          <w:rFonts w:ascii="Times New Roman" w:hAnsi="Times New Roman" w:cs="Times New Roman"/>
          <w:sz w:val="24"/>
          <w:szCs w:val="24"/>
        </w:rPr>
        <w:t>Diagrama de Instalação</w:t>
      </w:r>
      <w:bookmarkEnd w:id="129"/>
    </w:p>
    <w:p w:rsidR="001A494C" w:rsidRPr="001A494C" w:rsidRDefault="001A494C" w:rsidP="001A494C"/>
    <w:p w:rsidR="0067382A" w:rsidRPr="0067382A" w:rsidRDefault="00663437" w:rsidP="001A494C">
      <w:pPr>
        <w:spacing w:line="360" w:lineRule="auto"/>
        <w:ind w:firstLine="708"/>
        <w:jc w:val="both"/>
        <w:rPr>
          <w:rFonts w:ascii="Times New Roman" w:hAnsi="Times New Roman" w:cs="Times New Roman"/>
          <w:sz w:val="24"/>
          <w:szCs w:val="24"/>
        </w:rPr>
      </w:pPr>
      <w:r w:rsidRPr="0067382A">
        <w:rPr>
          <w:rFonts w:ascii="Times New Roman" w:hAnsi="Times New Roman" w:cs="Times New Roman"/>
        </w:rPr>
        <w:t>O diagrama de instalação</w:t>
      </w:r>
      <w:r w:rsidR="000C49CB" w:rsidRPr="0067382A">
        <w:rPr>
          <w:rFonts w:ascii="Times New Roman" w:hAnsi="Times New Roman" w:cs="Times New Roman"/>
        </w:rPr>
        <w:t xml:space="preserve"> especifica o conjunto de elementos usados para a arquitetura do funcionamento do sistema. Ele mostra a organização do hardware, </w:t>
      </w:r>
      <w:r w:rsidR="0067382A" w:rsidRPr="0067382A">
        <w:rPr>
          <w:rFonts w:ascii="Times New Roman" w:hAnsi="Times New Roman" w:cs="Times New Roman"/>
        </w:rPr>
        <w:t xml:space="preserve">ligação dos </w:t>
      </w:r>
      <w:r w:rsidR="001A494C" w:rsidRPr="0067382A">
        <w:rPr>
          <w:rFonts w:ascii="Times New Roman" w:hAnsi="Times New Roman" w:cs="Times New Roman"/>
        </w:rPr>
        <w:t>elementos</w:t>
      </w:r>
      <w:r w:rsidR="0067382A" w:rsidRPr="0067382A">
        <w:rPr>
          <w:rFonts w:ascii="Times New Roman" w:hAnsi="Times New Roman" w:cs="Times New Roman"/>
        </w:rPr>
        <w:t xml:space="preserve"> de software aos dispositivos </w:t>
      </w:r>
      <w:r w:rsidR="001A494C" w:rsidRPr="0067382A">
        <w:rPr>
          <w:rFonts w:ascii="Times New Roman" w:hAnsi="Times New Roman" w:cs="Times New Roman"/>
        </w:rPr>
        <w:t>físicos</w:t>
      </w:r>
      <w:r w:rsidR="0067382A" w:rsidRPr="0067382A">
        <w:rPr>
          <w:rFonts w:ascii="Times New Roman" w:hAnsi="Times New Roman" w:cs="Times New Roman"/>
        </w:rPr>
        <w:t xml:space="preserve"> em que o sistema será usado como será</w:t>
      </w:r>
      <w:r w:rsidR="000C49CB" w:rsidRPr="0067382A">
        <w:rPr>
          <w:rFonts w:ascii="Times New Roman" w:hAnsi="Times New Roman" w:cs="Times New Roman"/>
        </w:rPr>
        <w:t xml:space="preserve"> estabelecida a comunicaç</w:t>
      </w:r>
      <w:r w:rsidR="0067382A">
        <w:rPr>
          <w:rFonts w:ascii="Times New Roman" w:hAnsi="Times New Roman" w:cs="Times New Roman"/>
        </w:rPr>
        <w:t xml:space="preserve">ão entre os dispositivos, tal como </w:t>
      </w:r>
      <w:r w:rsidR="0067382A">
        <w:rPr>
          <w:rFonts w:ascii="Times New Roman" w:hAnsi="Times New Roman" w:cs="Times New Roman"/>
          <w:sz w:val="24"/>
          <w:szCs w:val="24"/>
        </w:rPr>
        <w:t xml:space="preserve">ilustra a </w:t>
      </w:r>
      <w:r w:rsidR="00D72A58">
        <w:rPr>
          <w:rFonts w:ascii="Times New Roman" w:hAnsi="Times New Roman" w:cs="Times New Roman"/>
          <w:sz w:val="24"/>
          <w:szCs w:val="24"/>
        </w:rPr>
        <w:t>figura 3.10</w:t>
      </w:r>
      <w:r w:rsidR="0067382A">
        <w:rPr>
          <w:rFonts w:ascii="Times New Roman" w:hAnsi="Times New Roman" w:cs="Times New Roman"/>
          <w:sz w:val="24"/>
          <w:szCs w:val="24"/>
        </w:rPr>
        <w:t xml:space="preserve"> fazendo </w:t>
      </w:r>
      <w:r w:rsidR="001A494C">
        <w:rPr>
          <w:rFonts w:ascii="Times New Roman" w:hAnsi="Times New Roman" w:cs="Times New Roman"/>
          <w:sz w:val="24"/>
          <w:szCs w:val="24"/>
        </w:rPr>
        <w:t>menção</w:t>
      </w:r>
      <w:r w:rsidR="0067382A">
        <w:rPr>
          <w:rFonts w:ascii="Times New Roman" w:hAnsi="Times New Roman" w:cs="Times New Roman"/>
          <w:sz w:val="24"/>
          <w:szCs w:val="24"/>
        </w:rPr>
        <w:t xml:space="preserve"> a</w:t>
      </w:r>
      <w:r w:rsidR="00E24916">
        <w:rPr>
          <w:rFonts w:ascii="Times New Roman" w:hAnsi="Times New Roman" w:cs="Times New Roman"/>
          <w:sz w:val="24"/>
          <w:szCs w:val="24"/>
        </w:rPr>
        <w:t>o diagrama de ins</w:t>
      </w:r>
      <w:r w:rsidR="000C49CB" w:rsidRPr="0067382A">
        <w:rPr>
          <w:rFonts w:ascii="Times New Roman" w:hAnsi="Times New Roman" w:cs="Times New Roman"/>
          <w:sz w:val="24"/>
          <w:szCs w:val="24"/>
        </w:rPr>
        <w:t>talação do nosso sistema.</w:t>
      </w:r>
    </w:p>
    <w:p w:rsidR="001A494C" w:rsidRDefault="0067382A" w:rsidP="001A494C">
      <w:pPr>
        <w:keepNext/>
        <w:jc w:val="both"/>
      </w:pPr>
      <w:r w:rsidRPr="0067382A">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lastRenderedPageBreak/>
        <w:t xml:space="preserve"> </w:t>
      </w:r>
      <w:r>
        <w:rPr>
          <w:noProof/>
          <w:lang w:eastAsia="pt-PT"/>
        </w:rPr>
        <w:drawing>
          <wp:inline distT="0" distB="0" distL="0" distR="0" wp14:anchorId="5E3A03B8" wp14:editId="72AD816F">
            <wp:extent cx="5401519" cy="1502796"/>
            <wp:effectExtent l="0" t="0" r="0" b="2540"/>
            <wp:docPr id="10" name="Imagem 10" descr="C:\Users\Noreica keyl\Desktop\Meus diagramas\Deployment Diagram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Noreica keyl\Desktop\Meus diagramas\Deployment Diagram0.png"/>
                    <pic:cNvPicPr>
                      <a:picLocks noChangeAspect="1" noChangeArrowheads="1"/>
                    </pic:cNvPicPr>
                  </pic:nvPicPr>
                  <pic:blipFill rotWithShape="1">
                    <a:blip r:embed="rId22">
                      <a:extLst>
                        <a:ext uri="{28A0092B-C50C-407E-A947-70E740481C1C}">
                          <a14:useLocalDpi xmlns:a14="http://schemas.microsoft.com/office/drawing/2010/main" val="0"/>
                        </a:ext>
                      </a:extLst>
                    </a:blip>
                    <a:srcRect r="630" b="5809"/>
                    <a:stretch/>
                  </pic:blipFill>
                  <pic:spPr bwMode="auto">
                    <a:xfrm>
                      <a:off x="0" y="0"/>
                      <a:ext cx="5408536" cy="1504748"/>
                    </a:xfrm>
                    <a:prstGeom prst="rect">
                      <a:avLst/>
                    </a:prstGeom>
                    <a:noFill/>
                    <a:ln>
                      <a:noFill/>
                    </a:ln>
                    <a:extLst>
                      <a:ext uri="{53640926-AAD7-44D8-BBD7-CCE9431645EC}">
                        <a14:shadowObscured xmlns:a14="http://schemas.microsoft.com/office/drawing/2010/main"/>
                      </a:ext>
                    </a:extLst>
                  </pic:spPr>
                </pic:pic>
              </a:graphicData>
            </a:graphic>
          </wp:inline>
        </w:drawing>
      </w:r>
    </w:p>
    <w:p w:rsidR="00663437" w:rsidRPr="001A494C" w:rsidRDefault="001A494C" w:rsidP="001A494C">
      <w:pPr>
        <w:pStyle w:val="Legenda"/>
        <w:jc w:val="center"/>
        <w:rPr>
          <w:rFonts w:ascii="Times New Roman" w:hAnsi="Times New Roman" w:cs="Times New Roman"/>
          <w:i w:val="0"/>
          <w:color w:val="auto"/>
          <w:sz w:val="20"/>
          <w:szCs w:val="20"/>
        </w:rPr>
      </w:pPr>
      <w:bookmarkStart w:id="130" w:name="_Toc526105309"/>
      <w:r w:rsidRPr="001A494C">
        <w:rPr>
          <w:rFonts w:ascii="Times New Roman" w:hAnsi="Times New Roman" w:cs="Times New Roman"/>
          <w:i w:val="0"/>
          <w:color w:val="auto"/>
          <w:sz w:val="20"/>
          <w:szCs w:val="20"/>
        </w:rPr>
        <w:t xml:space="preserve">Figura 3. </w:t>
      </w:r>
      <w:r w:rsidRPr="001A494C">
        <w:rPr>
          <w:rFonts w:ascii="Times New Roman" w:hAnsi="Times New Roman" w:cs="Times New Roman"/>
          <w:i w:val="0"/>
          <w:color w:val="auto"/>
          <w:sz w:val="20"/>
          <w:szCs w:val="20"/>
        </w:rPr>
        <w:fldChar w:fldCharType="begin"/>
      </w:r>
      <w:r w:rsidRPr="001A494C">
        <w:rPr>
          <w:rFonts w:ascii="Times New Roman" w:hAnsi="Times New Roman" w:cs="Times New Roman"/>
          <w:i w:val="0"/>
          <w:color w:val="auto"/>
          <w:sz w:val="20"/>
          <w:szCs w:val="20"/>
        </w:rPr>
        <w:instrText xml:space="preserve"> SEQ Figura_3. \* ARABIC </w:instrText>
      </w:r>
      <w:r w:rsidRPr="001A494C">
        <w:rPr>
          <w:rFonts w:ascii="Times New Roman" w:hAnsi="Times New Roman" w:cs="Times New Roman"/>
          <w:i w:val="0"/>
          <w:color w:val="auto"/>
          <w:sz w:val="20"/>
          <w:szCs w:val="20"/>
        </w:rPr>
        <w:fldChar w:fldCharType="separate"/>
      </w:r>
      <w:r>
        <w:rPr>
          <w:rFonts w:ascii="Times New Roman" w:hAnsi="Times New Roman" w:cs="Times New Roman"/>
          <w:i w:val="0"/>
          <w:noProof/>
          <w:color w:val="auto"/>
          <w:sz w:val="20"/>
          <w:szCs w:val="20"/>
        </w:rPr>
        <w:t>10</w:t>
      </w:r>
      <w:r w:rsidRPr="001A494C">
        <w:rPr>
          <w:rFonts w:ascii="Times New Roman" w:hAnsi="Times New Roman" w:cs="Times New Roman"/>
          <w:i w:val="0"/>
          <w:color w:val="auto"/>
          <w:sz w:val="20"/>
          <w:szCs w:val="20"/>
        </w:rPr>
        <w:fldChar w:fldCharType="end"/>
      </w:r>
      <w:r w:rsidR="000C0F15" w:rsidRPr="001A494C">
        <w:rPr>
          <w:rFonts w:ascii="Times New Roman" w:hAnsi="Times New Roman" w:cs="Times New Roman"/>
          <w:i w:val="0"/>
          <w:color w:val="auto"/>
          <w:sz w:val="20"/>
          <w:szCs w:val="20"/>
        </w:rPr>
        <w:t xml:space="preserve"> Diagrama de </w:t>
      </w:r>
      <w:r w:rsidRPr="001A494C">
        <w:rPr>
          <w:rFonts w:ascii="Times New Roman" w:hAnsi="Times New Roman" w:cs="Times New Roman"/>
          <w:i w:val="0"/>
          <w:color w:val="auto"/>
          <w:sz w:val="20"/>
          <w:szCs w:val="20"/>
        </w:rPr>
        <w:t>instalação</w:t>
      </w:r>
      <w:bookmarkEnd w:id="130"/>
    </w:p>
    <w:p w:rsidR="00AE72BC" w:rsidRDefault="00F84E9C" w:rsidP="00066E28">
      <w:pPr>
        <w:pStyle w:val="Cabealho2"/>
        <w:numPr>
          <w:ilvl w:val="1"/>
          <w:numId w:val="15"/>
        </w:numPr>
        <w:rPr>
          <w:rFonts w:ascii="Times New Roman" w:hAnsi="Times New Roman" w:cs="Times New Roman"/>
          <w:b/>
        </w:rPr>
      </w:pPr>
      <w:bookmarkStart w:id="131" w:name="_Toc526105266"/>
      <w:r>
        <w:rPr>
          <w:rFonts w:ascii="Times New Roman" w:hAnsi="Times New Roman" w:cs="Times New Roman"/>
          <w:b/>
        </w:rPr>
        <w:t>Modelo</w:t>
      </w:r>
      <w:r w:rsidR="00AE72BC" w:rsidRPr="00564DCC">
        <w:rPr>
          <w:rFonts w:ascii="Times New Roman" w:hAnsi="Times New Roman" w:cs="Times New Roman"/>
          <w:b/>
        </w:rPr>
        <w:t xml:space="preserve"> entidade-relacionamento</w:t>
      </w:r>
      <w:bookmarkEnd w:id="131"/>
    </w:p>
    <w:p w:rsidR="001A494C" w:rsidRDefault="001A494C" w:rsidP="00E62396">
      <w:pPr>
        <w:spacing w:line="360" w:lineRule="auto"/>
        <w:jc w:val="both"/>
        <w:rPr>
          <w:rFonts w:ascii="Times New Roman" w:hAnsi="Times New Roman" w:cs="Times New Roman"/>
          <w:sz w:val="24"/>
          <w:szCs w:val="24"/>
        </w:rPr>
      </w:pPr>
    </w:p>
    <w:p w:rsidR="00E62396" w:rsidRDefault="00F84E9C" w:rsidP="001A494C">
      <w:pPr>
        <w:spacing w:line="360" w:lineRule="auto"/>
        <w:ind w:firstLine="708"/>
        <w:jc w:val="both"/>
        <w:rPr>
          <w:rFonts w:ascii="Times New Roman" w:hAnsi="Times New Roman" w:cs="Times New Roman"/>
          <w:color w:val="000000" w:themeColor="text1"/>
          <w:sz w:val="24"/>
          <w:szCs w:val="24"/>
        </w:rPr>
      </w:pPr>
      <w:r w:rsidRPr="00F84E9C">
        <w:rPr>
          <w:rFonts w:ascii="Times New Roman" w:hAnsi="Times New Roman" w:cs="Times New Roman"/>
          <w:sz w:val="24"/>
          <w:szCs w:val="24"/>
        </w:rPr>
        <w:t>Tendo como fundamento e base todos os requisitos coletados junto à Pastelaria Roseiral lda em relação aos objetivos e necessidades que a mesma tinha para o desenvolvimento do sistema, foi possível realizar o modelo ER- Entidade Relacionamento. Ele é parte fundamental para o desenvolvimento do sistema, em especial para o correto desenvolvimento do Banco de Dados. O modelo E</w:t>
      </w:r>
      <w:r w:rsidR="003E092B">
        <w:rPr>
          <w:rFonts w:ascii="Times New Roman" w:hAnsi="Times New Roman" w:cs="Times New Roman"/>
          <w:sz w:val="24"/>
          <w:szCs w:val="24"/>
        </w:rPr>
        <w:t>R deste sistema é formado por 15</w:t>
      </w:r>
      <w:r w:rsidRPr="00F84E9C">
        <w:rPr>
          <w:rFonts w:ascii="Times New Roman" w:hAnsi="Times New Roman" w:cs="Times New Roman"/>
          <w:sz w:val="24"/>
          <w:szCs w:val="24"/>
        </w:rPr>
        <w:t xml:space="preserve"> tabelas, sendo que um</w:t>
      </w:r>
      <w:r w:rsidR="003E092B">
        <w:rPr>
          <w:rFonts w:ascii="Times New Roman" w:hAnsi="Times New Roman" w:cs="Times New Roman"/>
          <w:sz w:val="24"/>
          <w:szCs w:val="24"/>
        </w:rPr>
        <w:t>a delas, a tabela ProdutoStock</w:t>
      </w:r>
      <w:r w:rsidRPr="00F84E9C">
        <w:rPr>
          <w:rFonts w:ascii="Times New Roman" w:hAnsi="Times New Roman" w:cs="Times New Roman"/>
          <w:sz w:val="24"/>
          <w:szCs w:val="24"/>
        </w:rPr>
        <w:t xml:space="preserve"> é criada pela relação de ‘muitos para muitos’ e</w:t>
      </w:r>
      <w:r w:rsidR="003E092B">
        <w:rPr>
          <w:rFonts w:ascii="Times New Roman" w:hAnsi="Times New Roman" w:cs="Times New Roman"/>
          <w:sz w:val="24"/>
          <w:szCs w:val="24"/>
        </w:rPr>
        <w:t>ntre a tabela Stock e a tabela Produto</w:t>
      </w:r>
      <w:r w:rsidR="005B2525">
        <w:rPr>
          <w:rFonts w:ascii="Times New Roman" w:hAnsi="Times New Roman" w:cs="Times New Roman"/>
          <w:sz w:val="24"/>
          <w:szCs w:val="24"/>
        </w:rPr>
        <w:t>, o mesmo acontece com a tabela ProdutoVenda que resulta da relação de muitos para muitos entre a tabela vendas e a tabela Stock.</w:t>
      </w:r>
      <w:r w:rsidR="00E62396" w:rsidRPr="00E62396">
        <w:rPr>
          <w:rFonts w:ascii="Times New Roman" w:hAnsi="Times New Roman" w:cs="Times New Roman"/>
          <w:sz w:val="24"/>
          <w:szCs w:val="24"/>
        </w:rPr>
        <w:t xml:space="preserve"> </w:t>
      </w:r>
      <w:r w:rsidR="00E62396">
        <w:rPr>
          <w:rFonts w:ascii="Times New Roman" w:hAnsi="Times New Roman" w:cs="Times New Roman"/>
          <w:sz w:val="24"/>
          <w:szCs w:val="24"/>
        </w:rPr>
        <w:t xml:space="preserve">Na figura </w:t>
      </w:r>
      <w:r w:rsidR="00E62396" w:rsidRPr="00C710C3">
        <w:rPr>
          <w:rFonts w:ascii="Times New Roman" w:hAnsi="Times New Roman" w:cs="Times New Roman"/>
          <w:color w:val="000000" w:themeColor="text1"/>
          <w:sz w:val="24"/>
          <w:szCs w:val="24"/>
        </w:rPr>
        <w:t xml:space="preserve">3.11 apresentamos </w:t>
      </w:r>
      <w:r w:rsidR="00E62396">
        <w:rPr>
          <w:rFonts w:ascii="Times New Roman" w:hAnsi="Times New Roman" w:cs="Times New Roman"/>
          <w:color w:val="000000" w:themeColor="text1"/>
          <w:sz w:val="24"/>
          <w:szCs w:val="24"/>
        </w:rPr>
        <w:t>o MER-modelo entidade- relacionamento do nosso sistema, mostrando como e</w:t>
      </w:r>
      <w:r w:rsidR="001A494C">
        <w:rPr>
          <w:rFonts w:ascii="Times New Roman" w:hAnsi="Times New Roman" w:cs="Times New Roman"/>
          <w:color w:val="000000" w:themeColor="text1"/>
          <w:sz w:val="24"/>
          <w:szCs w:val="24"/>
        </w:rPr>
        <w:t xml:space="preserve">stão relacionadas, as </w:t>
      </w:r>
      <w:r w:rsidR="00E62396">
        <w:rPr>
          <w:rFonts w:ascii="Times New Roman" w:hAnsi="Times New Roman" w:cs="Times New Roman"/>
          <w:color w:val="000000" w:themeColor="text1"/>
          <w:sz w:val="24"/>
          <w:szCs w:val="24"/>
        </w:rPr>
        <w:t>cardinalidades entre as mesmas.</w:t>
      </w:r>
    </w:p>
    <w:p w:rsidR="001A494C" w:rsidRDefault="00E62396" w:rsidP="001A494C">
      <w:pPr>
        <w:keepNext/>
        <w:spacing w:line="360" w:lineRule="auto"/>
        <w:jc w:val="both"/>
      </w:pPr>
      <w:r>
        <w:rPr>
          <w:rFonts w:ascii="Times New Roman" w:hAnsi="Times New Roman" w:cs="Times New Roman"/>
          <w:noProof/>
          <w:color w:val="000000" w:themeColor="text1"/>
          <w:sz w:val="24"/>
          <w:szCs w:val="24"/>
          <w:lang w:eastAsia="pt-PT"/>
        </w:rPr>
        <w:lastRenderedPageBreak/>
        <w:drawing>
          <wp:inline distT="0" distB="0" distL="0" distR="0">
            <wp:extent cx="5267325" cy="3379039"/>
            <wp:effectExtent l="0" t="0" r="0" b="0"/>
            <wp:docPr id="12" name="Imagem 12" descr="C:\Users\Noreica keyl\Desktop\Meus diagramas\MER-NOV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oreica keyl\Desktop\Meus diagramas\MER-NOVO.jpg"/>
                    <pic:cNvPicPr>
                      <a:picLocks noChangeAspect="1" noChangeArrowheads="1"/>
                    </pic:cNvPicPr>
                  </pic:nvPicPr>
                  <pic:blipFill rotWithShape="1">
                    <a:blip r:embed="rId23">
                      <a:extLst>
                        <a:ext uri="{28A0092B-C50C-407E-A947-70E740481C1C}">
                          <a14:useLocalDpi xmlns:a14="http://schemas.microsoft.com/office/drawing/2010/main" val="0"/>
                        </a:ext>
                      </a:extLst>
                    </a:blip>
                    <a:srcRect l="1984" t="1209" r="495" b="1152"/>
                    <a:stretch/>
                  </pic:blipFill>
                  <pic:spPr bwMode="auto">
                    <a:xfrm>
                      <a:off x="0" y="0"/>
                      <a:ext cx="5280519" cy="3387503"/>
                    </a:xfrm>
                    <a:prstGeom prst="rect">
                      <a:avLst/>
                    </a:prstGeom>
                    <a:noFill/>
                    <a:ln>
                      <a:noFill/>
                    </a:ln>
                    <a:extLst>
                      <a:ext uri="{53640926-AAD7-44D8-BBD7-CCE9431645EC}">
                        <a14:shadowObscured xmlns:a14="http://schemas.microsoft.com/office/drawing/2010/main"/>
                      </a:ext>
                    </a:extLst>
                  </pic:spPr>
                </pic:pic>
              </a:graphicData>
            </a:graphic>
          </wp:inline>
        </w:drawing>
      </w:r>
    </w:p>
    <w:p w:rsidR="00ED58D2" w:rsidRPr="001A494C" w:rsidRDefault="001A494C" w:rsidP="001A494C">
      <w:pPr>
        <w:pStyle w:val="Legenda"/>
        <w:jc w:val="center"/>
        <w:rPr>
          <w:rFonts w:ascii="Times New Roman" w:hAnsi="Times New Roman" w:cs="Times New Roman"/>
          <w:i w:val="0"/>
          <w:noProof/>
          <w:color w:val="auto"/>
          <w:sz w:val="20"/>
          <w:szCs w:val="20"/>
        </w:rPr>
      </w:pPr>
      <w:bookmarkStart w:id="132" w:name="_Toc526105310"/>
      <w:r w:rsidRPr="001A494C">
        <w:rPr>
          <w:rFonts w:ascii="Times New Roman" w:hAnsi="Times New Roman" w:cs="Times New Roman"/>
          <w:i w:val="0"/>
          <w:color w:val="auto"/>
          <w:sz w:val="20"/>
          <w:szCs w:val="20"/>
        </w:rPr>
        <w:t xml:space="preserve">Figura 3. </w:t>
      </w:r>
      <w:r w:rsidRPr="001A494C">
        <w:rPr>
          <w:rFonts w:ascii="Times New Roman" w:hAnsi="Times New Roman" w:cs="Times New Roman"/>
          <w:i w:val="0"/>
          <w:color w:val="auto"/>
          <w:sz w:val="20"/>
          <w:szCs w:val="20"/>
        </w:rPr>
        <w:fldChar w:fldCharType="begin"/>
      </w:r>
      <w:r w:rsidRPr="001A494C">
        <w:rPr>
          <w:rFonts w:ascii="Times New Roman" w:hAnsi="Times New Roman" w:cs="Times New Roman"/>
          <w:i w:val="0"/>
          <w:color w:val="auto"/>
          <w:sz w:val="20"/>
          <w:szCs w:val="20"/>
        </w:rPr>
        <w:instrText xml:space="preserve"> SEQ Figura_3. \* ARABIC </w:instrText>
      </w:r>
      <w:r w:rsidRPr="001A494C">
        <w:rPr>
          <w:rFonts w:ascii="Times New Roman" w:hAnsi="Times New Roman" w:cs="Times New Roman"/>
          <w:i w:val="0"/>
          <w:color w:val="auto"/>
          <w:sz w:val="20"/>
          <w:szCs w:val="20"/>
        </w:rPr>
        <w:fldChar w:fldCharType="separate"/>
      </w:r>
      <w:r>
        <w:rPr>
          <w:rFonts w:ascii="Times New Roman" w:hAnsi="Times New Roman" w:cs="Times New Roman"/>
          <w:i w:val="0"/>
          <w:noProof/>
          <w:color w:val="auto"/>
          <w:sz w:val="20"/>
          <w:szCs w:val="20"/>
        </w:rPr>
        <w:t>11</w:t>
      </w:r>
      <w:r w:rsidRPr="001A494C">
        <w:rPr>
          <w:rFonts w:ascii="Times New Roman" w:hAnsi="Times New Roman" w:cs="Times New Roman"/>
          <w:i w:val="0"/>
          <w:color w:val="auto"/>
          <w:sz w:val="20"/>
          <w:szCs w:val="20"/>
        </w:rPr>
        <w:fldChar w:fldCharType="end"/>
      </w:r>
      <w:r w:rsidRPr="001A494C">
        <w:rPr>
          <w:rFonts w:ascii="Times New Roman" w:hAnsi="Times New Roman" w:cs="Times New Roman"/>
          <w:i w:val="0"/>
          <w:color w:val="auto"/>
          <w:sz w:val="20"/>
          <w:szCs w:val="20"/>
        </w:rPr>
        <w:t xml:space="preserve"> Modelo entidade </w:t>
      </w:r>
      <w:r w:rsidR="00452B9D" w:rsidRPr="001A494C">
        <w:rPr>
          <w:rFonts w:ascii="Times New Roman" w:hAnsi="Times New Roman" w:cs="Times New Roman"/>
          <w:i w:val="0"/>
          <w:color w:val="auto"/>
          <w:sz w:val="20"/>
          <w:szCs w:val="20"/>
        </w:rPr>
        <w:t>- relacionamento.</w:t>
      </w:r>
      <w:bookmarkEnd w:id="132"/>
    </w:p>
    <w:p w:rsidR="002B2A1B" w:rsidRDefault="00B86A61" w:rsidP="001A494C">
      <w:pPr>
        <w:pStyle w:val="Cabealho3"/>
        <w:numPr>
          <w:ilvl w:val="2"/>
          <w:numId w:val="15"/>
        </w:numPr>
        <w:spacing w:after="240"/>
        <w:rPr>
          <w:rFonts w:ascii="Times New Roman" w:hAnsi="Times New Roman" w:cs="Times New Roman"/>
          <w:sz w:val="24"/>
        </w:rPr>
      </w:pPr>
      <w:bookmarkStart w:id="133" w:name="_Toc526105267"/>
      <w:r>
        <w:rPr>
          <w:rFonts w:ascii="Times New Roman" w:hAnsi="Times New Roman" w:cs="Times New Roman"/>
          <w:sz w:val="24"/>
        </w:rPr>
        <w:t>Modelo</w:t>
      </w:r>
      <w:r w:rsidR="002B2A1B" w:rsidRPr="00EE7F66">
        <w:rPr>
          <w:rFonts w:ascii="Times New Roman" w:hAnsi="Times New Roman" w:cs="Times New Roman"/>
          <w:sz w:val="24"/>
        </w:rPr>
        <w:t xml:space="preserve"> lógico</w:t>
      </w:r>
      <w:bookmarkEnd w:id="133"/>
    </w:p>
    <w:p w:rsidR="00305CE9" w:rsidRDefault="00B86A61" w:rsidP="001A494C">
      <w:pPr>
        <w:spacing w:before="120" w:after="120" w:line="360" w:lineRule="auto"/>
        <w:ind w:firstLine="708"/>
        <w:jc w:val="both"/>
        <w:rPr>
          <w:rFonts w:ascii="Times New Roman" w:hAnsi="Times New Roman" w:cs="Times New Roman"/>
          <w:sz w:val="24"/>
          <w:szCs w:val="24"/>
          <w:lang w:eastAsia="pt-PT"/>
        </w:rPr>
      </w:pPr>
      <w:r w:rsidRPr="00305CE9">
        <w:rPr>
          <w:rFonts w:ascii="Times New Roman" w:hAnsi="Times New Roman" w:cs="Times New Roman"/>
          <w:sz w:val="24"/>
          <w:szCs w:val="24"/>
        </w:rPr>
        <w:t>Após realizado e analisado de maneira minuciosa o modelo Entidade</w:t>
      </w:r>
      <w:r w:rsidR="001A494C">
        <w:rPr>
          <w:rFonts w:ascii="Times New Roman" w:hAnsi="Times New Roman" w:cs="Times New Roman"/>
          <w:sz w:val="24"/>
          <w:szCs w:val="24"/>
        </w:rPr>
        <w:t>-</w:t>
      </w:r>
      <w:r w:rsidRPr="00305CE9">
        <w:rPr>
          <w:rFonts w:ascii="Times New Roman" w:hAnsi="Times New Roman" w:cs="Times New Roman"/>
          <w:sz w:val="24"/>
          <w:szCs w:val="24"/>
        </w:rPr>
        <w:t xml:space="preserve">Relacionamento já descrito </w:t>
      </w:r>
      <w:r w:rsidR="00305CE9" w:rsidRPr="00305CE9">
        <w:rPr>
          <w:rFonts w:ascii="Times New Roman" w:hAnsi="Times New Roman" w:cs="Times New Roman"/>
          <w:sz w:val="24"/>
          <w:szCs w:val="24"/>
        </w:rPr>
        <w:t>acima, as tabelas foram organizadas dentro do Modelo lógico. O</w:t>
      </w:r>
      <w:r w:rsidRPr="00305CE9">
        <w:rPr>
          <w:rFonts w:ascii="Times New Roman" w:hAnsi="Times New Roman" w:cs="Times New Roman"/>
          <w:sz w:val="24"/>
          <w:szCs w:val="24"/>
        </w:rPr>
        <w:t xml:space="preserve"> mesmo é de grande importância para o desenvolvimento do Banco de Dados, para que haja completa integridade entre as tabelas e os campos a serem criados. O Modelo Lógico é caracterizado em especial por especificar o nome e tipo de campo dentro do Banco de Dados e qual o seu tamanho, como também por definir se o mesmo será um campo obrigatório ou não.</w:t>
      </w:r>
      <w:r w:rsidR="00305CE9" w:rsidRPr="00305CE9">
        <w:rPr>
          <w:rFonts w:ascii="Times New Roman" w:hAnsi="Times New Roman" w:cs="Times New Roman"/>
          <w:sz w:val="24"/>
          <w:szCs w:val="24"/>
          <w:lang w:eastAsia="pt-PT"/>
        </w:rPr>
        <w:t xml:space="preserve"> </w:t>
      </w:r>
      <w:r w:rsidR="00305CE9">
        <w:rPr>
          <w:rFonts w:ascii="Times New Roman" w:hAnsi="Times New Roman" w:cs="Times New Roman"/>
          <w:sz w:val="24"/>
          <w:szCs w:val="24"/>
          <w:lang w:eastAsia="pt-PT"/>
        </w:rPr>
        <w:t>Na figura 3.12 apresentamos o Modelo Lógico</w:t>
      </w:r>
    </w:p>
    <w:p w:rsidR="001A494C" w:rsidRDefault="00305CE9" w:rsidP="001A494C">
      <w:pPr>
        <w:keepNext/>
        <w:spacing w:line="360" w:lineRule="auto"/>
        <w:jc w:val="center"/>
      </w:pPr>
      <w:r>
        <w:rPr>
          <w:rFonts w:ascii="Times New Roman" w:hAnsi="Times New Roman" w:cs="Times New Roman"/>
          <w:noProof/>
          <w:sz w:val="24"/>
          <w:szCs w:val="24"/>
          <w:lang w:eastAsia="pt-PT"/>
        </w:rPr>
        <w:lastRenderedPageBreak/>
        <w:drawing>
          <wp:inline distT="0" distB="0" distL="0" distR="0" wp14:anchorId="2617F7C1">
            <wp:extent cx="5604818" cy="3951798"/>
            <wp:effectExtent l="19050" t="19050" r="15240" b="10795"/>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617617" cy="3960822"/>
                    </a:xfrm>
                    <a:prstGeom prst="rect">
                      <a:avLst/>
                    </a:prstGeom>
                    <a:noFill/>
                    <a:ln>
                      <a:solidFill>
                        <a:schemeClr val="tx1"/>
                      </a:solidFill>
                    </a:ln>
                  </pic:spPr>
                </pic:pic>
              </a:graphicData>
            </a:graphic>
          </wp:inline>
        </w:drawing>
      </w:r>
    </w:p>
    <w:p w:rsidR="00BA5A2F" w:rsidRPr="001A494C" w:rsidRDefault="001A494C" w:rsidP="001A494C">
      <w:pPr>
        <w:pStyle w:val="Legenda"/>
        <w:jc w:val="center"/>
        <w:rPr>
          <w:rFonts w:ascii="Times New Roman" w:hAnsi="Times New Roman" w:cs="Times New Roman"/>
          <w:i w:val="0"/>
          <w:color w:val="auto"/>
          <w:sz w:val="20"/>
          <w:szCs w:val="20"/>
          <w:lang w:eastAsia="pt-PT"/>
        </w:rPr>
      </w:pPr>
      <w:bookmarkStart w:id="134" w:name="_Toc526105311"/>
      <w:r w:rsidRPr="001A494C">
        <w:rPr>
          <w:rFonts w:ascii="Times New Roman" w:hAnsi="Times New Roman" w:cs="Times New Roman"/>
          <w:i w:val="0"/>
          <w:color w:val="auto"/>
          <w:sz w:val="20"/>
          <w:szCs w:val="20"/>
        </w:rPr>
        <w:t xml:space="preserve">Figura 3. </w:t>
      </w:r>
      <w:r w:rsidRPr="001A494C">
        <w:rPr>
          <w:rFonts w:ascii="Times New Roman" w:hAnsi="Times New Roman" w:cs="Times New Roman"/>
          <w:i w:val="0"/>
          <w:color w:val="auto"/>
          <w:sz w:val="20"/>
          <w:szCs w:val="20"/>
        </w:rPr>
        <w:fldChar w:fldCharType="begin"/>
      </w:r>
      <w:r w:rsidRPr="001A494C">
        <w:rPr>
          <w:rFonts w:ascii="Times New Roman" w:hAnsi="Times New Roman" w:cs="Times New Roman"/>
          <w:i w:val="0"/>
          <w:color w:val="auto"/>
          <w:sz w:val="20"/>
          <w:szCs w:val="20"/>
        </w:rPr>
        <w:instrText xml:space="preserve"> SEQ Figura_3. \* ARABIC </w:instrText>
      </w:r>
      <w:r w:rsidRPr="001A494C">
        <w:rPr>
          <w:rFonts w:ascii="Times New Roman" w:hAnsi="Times New Roman" w:cs="Times New Roman"/>
          <w:i w:val="0"/>
          <w:color w:val="auto"/>
          <w:sz w:val="20"/>
          <w:szCs w:val="20"/>
        </w:rPr>
        <w:fldChar w:fldCharType="separate"/>
      </w:r>
      <w:r w:rsidRPr="001A494C">
        <w:rPr>
          <w:rFonts w:ascii="Times New Roman" w:hAnsi="Times New Roman" w:cs="Times New Roman"/>
          <w:i w:val="0"/>
          <w:noProof/>
          <w:color w:val="auto"/>
          <w:sz w:val="20"/>
          <w:szCs w:val="20"/>
        </w:rPr>
        <w:t>12</w:t>
      </w:r>
      <w:r w:rsidRPr="001A494C">
        <w:rPr>
          <w:rFonts w:ascii="Times New Roman" w:hAnsi="Times New Roman" w:cs="Times New Roman"/>
          <w:i w:val="0"/>
          <w:color w:val="auto"/>
          <w:sz w:val="20"/>
          <w:szCs w:val="20"/>
        </w:rPr>
        <w:fldChar w:fldCharType="end"/>
      </w:r>
      <w:r w:rsidRPr="001A494C">
        <w:rPr>
          <w:rFonts w:ascii="Times New Roman" w:hAnsi="Times New Roman" w:cs="Times New Roman"/>
          <w:i w:val="0"/>
          <w:color w:val="auto"/>
          <w:sz w:val="20"/>
          <w:szCs w:val="20"/>
        </w:rPr>
        <w:t xml:space="preserve"> </w:t>
      </w:r>
      <w:r w:rsidR="00305CE9" w:rsidRPr="001A494C">
        <w:rPr>
          <w:rFonts w:ascii="Times New Roman" w:hAnsi="Times New Roman" w:cs="Times New Roman"/>
          <w:i w:val="0"/>
          <w:color w:val="auto"/>
          <w:sz w:val="20"/>
          <w:szCs w:val="20"/>
          <w:lang w:eastAsia="pt-PT"/>
        </w:rPr>
        <w:t xml:space="preserve"> Modelo</w:t>
      </w:r>
      <w:r w:rsidR="004609BD" w:rsidRPr="001A494C">
        <w:rPr>
          <w:rFonts w:ascii="Times New Roman" w:hAnsi="Times New Roman" w:cs="Times New Roman"/>
          <w:i w:val="0"/>
          <w:color w:val="auto"/>
          <w:sz w:val="20"/>
          <w:szCs w:val="20"/>
          <w:lang w:eastAsia="pt-PT"/>
        </w:rPr>
        <w:t xml:space="preserve"> lógico</w:t>
      </w:r>
      <w:bookmarkEnd w:id="134"/>
    </w:p>
    <w:p w:rsidR="00E24916" w:rsidRDefault="00E24916" w:rsidP="006B51EC">
      <w:pPr>
        <w:pStyle w:val="Cabealho3"/>
        <w:rPr>
          <w:rFonts w:ascii="Times New Roman" w:hAnsi="Times New Roman" w:cs="Times New Roman"/>
          <w:sz w:val="24"/>
          <w:szCs w:val="24"/>
          <w:lang w:eastAsia="pt-PT"/>
        </w:rPr>
      </w:pPr>
      <w:bookmarkStart w:id="135" w:name="_Toc526105268"/>
      <w:r w:rsidRPr="006B51EC">
        <w:rPr>
          <w:rFonts w:ascii="Times New Roman" w:hAnsi="Times New Roman" w:cs="Times New Roman"/>
          <w:sz w:val="24"/>
          <w:szCs w:val="24"/>
          <w:lang w:eastAsia="pt-PT"/>
        </w:rPr>
        <w:t xml:space="preserve">3.6.2 </w:t>
      </w:r>
      <w:r w:rsidR="00494EDC" w:rsidRPr="006B51EC">
        <w:rPr>
          <w:rFonts w:ascii="Times New Roman" w:hAnsi="Times New Roman" w:cs="Times New Roman"/>
          <w:sz w:val="24"/>
          <w:szCs w:val="24"/>
          <w:lang w:eastAsia="pt-PT"/>
        </w:rPr>
        <w:t>Dicionário</w:t>
      </w:r>
      <w:r w:rsidRPr="006B51EC">
        <w:rPr>
          <w:rFonts w:ascii="Times New Roman" w:hAnsi="Times New Roman" w:cs="Times New Roman"/>
          <w:sz w:val="24"/>
          <w:szCs w:val="24"/>
          <w:lang w:eastAsia="pt-PT"/>
        </w:rPr>
        <w:t xml:space="preserve"> de dados</w:t>
      </w:r>
      <w:bookmarkEnd w:id="135"/>
    </w:p>
    <w:p w:rsidR="00494EDC" w:rsidRPr="00494EDC" w:rsidRDefault="00494EDC" w:rsidP="00494EDC">
      <w:pPr>
        <w:rPr>
          <w:lang w:eastAsia="pt-PT"/>
        </w:rPr>
      </w:pPr>
    </w:p>
    <w:p w:rsidR="006B51EC" w:rsidRDefault="006B51EC" w:rsidP="00066E28">
      <w:pPr>
        <w:pStyle w:val="PargrafodaLista"/>
        <w:numPr>
          <w:ilvl w:val="0"/>
          <w:numId w:val="25"/>
        </w:numPr>
        <w:spacing w:after="200" w:line="276" w:lineRule="auto"/>
        <w:rPr>
          <w:rFonts w:ascii="Times New Roman" w:hAnsi="Times New Roman" w:cs="Times New Roman"/>
          <w:sz w:val="24"/>
          <w:szCs w:val="24"/>
        </w:rPr>
      </w:pPr>
      <w:r w:rsidRPr="00F353B0">
        <w:rPr>
          <w:rFonts w:ascii="Times New Roman" w:hAnsi="Times New Roman" w:cs="Times New Roman"/>
          <w:sz w:val="24"/>
          <w:szCs w:val="24"/>
        </w:rPr>
        <w:t>Tabela usuário</w:t>
      </w:r>
    </w:p>
    <w:p w:rsidR="006B51EC" w:rsidRPr="00494EDC" w:rsidRDefault="006B51EC" w:rsidP="00494EDC">
      <w:pPr>
        <w:spacing w:line="360" w:lineRule="auto"/>
        <w:ind w:firstLine="708"/>
        <w:jc w:val="both"/>
        <w:rPr>
          <w:rFonts w:ascii="Times New Roman" w:hAnsi="Times New Roman" w:cs="Times New Roman"/>
          <w:sz w:val="24"/>
          <w:szCs w:val="24"/>
        </w:rPr>
      </w:pPr>
      <w:r w:rsidRPr="00494EDC">
        <w:rPr>
          <w:rFonts w:ascii="Times New Roman" w:hAnsi="Times New Roman" w:cs="Times New Roman"/>
          <w:sz w:val="24"/>
          <w:szCs w:val="24"/>
        </w:rPr>
        <w:t xml:space="preserve">A tabela usuário serve para armazenar os dados de todos os </w:t>
      </w:r>
      <w:r w:rsidR="00494EDC" w:rsidRPr="00494EDC">
        <w:rPr>
          <w:rFonts w:ascii="Times New Roman" w:hAnsi="Times New Roman" w:cs="Times New Roman"/>
          <w:sz w:val="24"/>
          <w:szCs w:val="24"/>
        </w:rPr>
        <w:t>usuários</w:t>
      </w:r>
      <w:r w:rsidRPr="00494EDC">
        <w:rPr>
          <w:rFonts w:ascii="Times New Roman" w:hAnsi="Times New Roman" w:cs="Times New Roman"/>
          <w:sz w:val="24"/>
          <w:szCs w:val="24"/>
        </w:rPr>
        <w:t xml:space="preserve"> cadastrados e os que se cadastrarem no sistema como clientes. Alguns dados nele cadastrados serão usados para atribuir alguns </w:t>
      </w:r>
      <w:r w:rsidR="00494EDC" w:rsidRPr="00494EDC">
        <w:rPr>
          <w:rFonts w:ascii="Times New Roman" w:hAnsi="Times New Roman" w:cs="Times New Roman"/>
          <w:sz w:val="24"/>
          <w:szCs w:val="24"/>
        </w:rPr>
        <w:t>privilégios</w:t>
      </w:r>
      <w:r w:rsidRPr="00494EDC">
        <w:rPr>
          <w:rFonts w:ascii="Times New Roman" w:hAnsi="Times New Roman" w:cs="Times New Roman"/>
          <w:sz w:val="24"/>
          <w:szCs w:val="24"/>
        </w:rPr>
        <w:t xml:space="preserve"> aos mesmos como realizar encomenda, consultar produtos etc..</w:t>
      </w:r>
    </w:p>
    <w:tbl>
      <w:tblPr>
        <w:tblStyle w:val="GrelhaMdia1-Cor1"/>
        <w:tblW w:w="0" w:type="auto"/>
        <w:jc w:val="center"/>
        <w:tblLook w:val="04A0" w:firstRow="1" w:lastRow="0" w:firstColumn="1" w:lastColumn="0" w:noHBand="0" w:noVBand="1"/>
      </w:tblPr>
      <w:tblGrid>
        <w:gridCol w:w="1589"/>
        <w:gridCol w:w="1843"/>
        <w:gridCol w:w="1559"/>
        <w:gridCol w:w="1559"/>
      </w:tblGrid>
      <w:tr w:rsidR="006B51EC" w:rsidRPr="00C33F95" w:rsidTr="00494ED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550" w:type="dxa"/>
            <w:gridSpan w:val="4"/>
          </w:tcPr>
          <w:p w:rsidR="006B51EC" w:rsidRPr="00C33F95" w:rsidRDefault="006B51EC" w:rsidP="00F12F81">
            <w:pPr>
              <w:jc w:val="center"/>
              <w:rPr>
                <w:rFonts w:ascii="Times New Roman" w:hAnsi="Times New Roman" w:cs="Times New Roman"/>
                <w:b w:val="0"/>
                <w:sz w:val="24"/>
                <w:szCs w:val="24"/>
              </w:rPr>
            </w:pPr>
            <w:r w:rsidRPr="00C33F95">
              <w:rPr>
                <w:rFonts w:ascii="Times New Roman" w:hAnsi="Times New Roman" w:cs="Times New Roman"/>
                <w:b w:val="0"/>
                <w:sz w:val="24"/>
                <w:szCs w:val="24"/>
              </w:rPr>
              <w:t>TbUsuario</w:t>
            </w:r>
          </w:p>
        </w:tc>
      </w:tr>
      <w:tr w:rsidR="006B51EC" w:rsidTr="00494EDC">
        <w:trPr>
          <w:cnfStyle w:val="000000100000" w:firstRow="0" w:lastRow="0" w:firstColumn="0" w:lastColumn="0" w:oddVBand="0" w:evenVBand="0" w:oddHBand="1" w:evenHBand="0" w:firstRowFirstColumn="0" w:firstRowLastColumn="0" w:lastRowFirstColumn="0" w:lastRowLastColumn="0"/>
          <w:trHeight w:val="298"/>
          <w:jc w:val="center"/>
        </w:trPr>
        <w:tc>
          <w:tcPr>
            <w:cnfStyle w:val="001000000000" w:firstRow="0" w:lastRow="0" w:firstColumn="1" w:lastColumn="0" w:oddVBand="0" w:evenVBand="0" w:oddHBand="0" w:evenHBand="0" w:firstRowFirstColumn="0" w:firstRowLastColumn="0" w:lastRowFirstColumn="0" w:lastRowLastColumn="0"/>
            <w:tcW w:w="1589" w:type="dxa"/>
          </w:tcPr>
          <w:p w:rsidR="006B51EC" w:rsidRPr="00334DDE" w:rsidRDefault="006B51EC" w:rsidP="00F12F81">
            <w:pPr>
              <w:jc w:val="center"/>
              <w:rPr>
                <w:rFonts w:ascii="Times New Roman" w:hAnsi="Times New Roman" w:cs="Times New Roman"/>
                <w:sz w:val="24"/>
                <w:szCs w:val="24"/>
              </w:rPr>
            </w:pPr>
            <w:r w:rsidRPr="00334DDE">
              <w:rPr>
                <w:rFonts w:ascii="Times New Roman" w:hAnsi="Times New Roman" w:cs="Times New Roman"/>
                <w:sz w:val="24"/>
                <w:szCs w:val="24"/>
              </w:rPr>
              <w:t>Atributos</w:t>
            </w:r>
          </w:p>
        </w:tc>
        <w:tc>
          <w:tcPr>
            <w:tcW w:w="1843" w:type="dxa"/>
          </w:tcPr>
          <w:p w:rsidR="006B51EC" w:rsidRDefault="006B51EC" w:rsidP="00F12F8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Pr>
                <w:rFonts w:ascii="Times New Roman" w:hAnsi="Times New Roman" w:cs="Times New Roman"/>
                <w:b/>
                <w:sz w:val="24"/>
                <w:szCs w:val="24"/>
              </w:rPr>
              <w:t>Tipo de Dados</w:t>
            </w:r>
          </w:p>
        </w:tc>
        <w:tc>
          <w:tcPr>
            <w:tcW w:w="1559" w:type="dxa"/>
          </w:tcPr>
          <w:p w:rsidR="006B51EC" w:rsidRDefault="006B51EC" w:rsidP="00F12F8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Pr>
                <w:rFonts w:ascii="Times New Roman" w:hAnsi="Times New Roman" w:cs="Times New Roman"/>
                <w:b/>
                <w:sz w:val="24"/>
                <w:szCs w:val="24"/>
              </w:rPr>
              <w:t>Pk</w:t>
            </w:r>
          </w:p>
        </w:tc>
        <w:tc>
          <w:tcPr>
            <w:tcW w:w="1559" w:type="dxa"/>
          </w:tcPr>
          <w:p w:rsidR="006B51EC" w:rsidRDefault="006B51EC" w:rsidP="00F12F81">
            <w:pPr>
              <w:tabs>
                <w:tab w:val="left" w:pos="338"/>
              </w:tabs>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Pr>
                <w:rFonts w:ascii="Times New Roman" w:hAnsi="Times New Roman" w:cs="Times New Roman"/>
                <w:b/>
                <w:sz w:val="24"/>
                <w:szCs w:val="24"/>
              </w:rPr>
              <w:tab/>
            </w:r>
            <w:r w:rsidR="00120605">
              <w:rPr>
                <w:rFonts w:ascii="Times New Roman" w:hAnsi="Times New Roman" w:cs="Times New Roman"/>
                <w:b/>
                <w:sz w:val="24"/>
                <w:szCs w:val="24"/>
              </w:rPr>
              <w:t>F</w:t>
            </w:r>
            <w:r>
              <w:rPr>
                <w:rFonts w:ascii="Times New Roman" w:hAnsi="Times New Roman" w:cs="Times New Roman"/>
                <w:b/>
                <w:sz w:val="24"/>
                <w:szCs w:val="24"/>
              </w:rPr>
              <w:t>k</w:t>
            </w:r>
          </w:p>
        </w:tc>
      </w:tr>
      <w:tr w:rsidR="006B51EC" w:rsidTr="00494EDC">
        <w:trPr>
          <w:jc w:val="center"/>
        </w:trPr>
        <w:tc>
          <w:tcPr>
            <w:cnfStyle w:val="001000000000" w:firstRow="0" w:lastRow="0" w:firstColumn="1" w:lastColumn="0" w:oddVBand="0" w:evenVBand="0" w:oddHBand="0" w:evenHBand="0" w:firstRowFirstColumn="0" w:firstRowLastColumn="0" w:lastRowFirstColumn="0" w:lastRowLastColumn="0"/>
            <w:tcW w:w="1589" w:type="dxa"/>
          </w:tcPr>
          <w:p w:rsidR="006B51EC" w:rsidRPr="00334DDE" w:rsidRDefault="006B51EC" w:rsidP="00F12F81">
            <w:pPr>
              <w:rPr>
                <w:rFonts w:ascii="Times New Roman" w:hAnsi="Times New Roman" w:cs="Times New Roman"/>
                <w:b w:val="0"/>
                <w:sz w:val="24"/>
                <w:szCs w:val="24"/>
              </w:rPr>
            </w:pPr>
            <w:r w:rsidRPr="00334DDE">
              <w:rPr>
                <w:rFonts w:ascii="Times New Roman" w:hAnsi="Times New Roman" w:cs="Times New Roman"/>
                <w:b w:val="0"/>
                <w:sz w:val="24"/>
                <w:szCs w:val="24"/>
              </w:rPr>
              <w:t>IdUsuario</w:t>
            </w:r>
          </w:p>
        </w:tc>
        <w:tc>
          <w:tcPr>
            <w:tcW w:w="1843" w:type="dxa"/>
          </w:tcPr>
          <w:p w:rsidR="006B51EC" w:rsidRPr="00D23D3C" w:rsidRDefault="006B51EC" w:rsidP="00F12F8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Int</w:t>
            </w:r>
          </w:p>
        </w:tc>
        <w:tc>
          <w:tcPr>
            <w:tcW w:w="1559" w:type="dxa"/>
          </w:tcPr>
          <w:p w:rsidR="006B51EC" w:rsidRPr="00D23D3C" w:rsidRDefault="006B51EC" w:rsidP="00F12F8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Primary key</w:t>
            </w:r>
          </w:p>
        </w:tc>
        <w:tc>
          <w:tcPr>
            <w:tcW w:w="1559" w:type="dxa"/>
          </w:tcPr>
          <w:p w:rsidR="006B51EC" w:rsidRDefault="006B51EC" w:rsidP="00F12F8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p>
        </w:tc>
      </w:tr>
      <w:tr w:rsidR="006B51EC" w:rsidTr="00494ED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89" w:type="dxa"/>
          </w:tcPr>
          <w:p w:rsidR="006B51EC" w:rsidRPr="00334DDE" w:rsidRDefault="006B51EC" w:rsidP="00F12F81">
            <w:pPr>
              <w:rPr>
                <w:rFonts w:ascii="Times New Roman" w:hAnsi="Times New Roman" w:cs="Times New Roman"/>
                <w:b w:val="0"/>
                <w:sz w:val="24"/>
                <w:szCs w:val="24"/>
              </w:rPr>
            </w:pPr>
            <w:r w:rsidRPr="00334DDE">
              <w:rPr>
                <w:rFonts w:ascii="Times New Roman" w:hAnsi="Times New Roman" w:cs="Times New Roman"/>
                <w:b w:val="0"/>
                <w:sz w:val="24"/>
                <w:szCs w:val="24"/>
              </w:rPr>
              <w:t>Login</w:t>
            </w:r>
          </w:p>
        </w:tc>
        <w:tc>
          <w:tcPr>
            <w:tcW w:w="1843" w:type="dxa"/>
          </w:tcPr>
          <w:p w:rsidR="006B51EC" w:rsidRPr="00C33F95" w:rsidRDefault="006B51EC" w:rsidP="00F12F8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Varchar(100)</w:t>
            </w:r>
          </w:p>
        </w:tc>
        <w:tc>
          <w:tcPr>
            <w:tcW w:w="1559" w:type="dxa"/>
          </w:tcPr>
          <w:p w:rsidR="006B51EC" w:rsidRDefault="006B51EC" w:rsidP="00F12F8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p>
        </w:tc>
        <w:tc>
          <w:tcPr>
            <w:tcW w:w="1559" w:type="dxa"/>
          </w:tcPr>
          <w:p w:rsidR="006B51EC" w:rsidRDefault="006B51EC" w:rsidP="00F12F8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p>
        </w:tc>
      </w:tr>
      <w:tr w:rsidR="006B51EC" w:rsidTr="00494EDC">
        <w:trPr>
          <w:jc w:val="center"/>
        </w:trPr>
        <w:tc>
          <w:tcPr>
            <w:cnfStyle w:val="001000000000" w:firstRow="0" w:lastRow="0" w:firstColumn="1" w:lastColumn="0" w:oddVBand="0" w:evenVBand="0" w:oddHBand="0" w:evenHBand="0" w:firstRowFirstColumn="0" w:firstRowLastColumn="0" w:lastRowFirstColumn="0" w:lastRowLastColumn="0"/>
            <w:tcW w:w="1589" w:type="dxa"/>
          </w:tcPr>
          <w:p w:rsidR="006B51EC" w:rsidRPr="00334DDE" w:rsidRDefault="006B51EC" w:rsidP="00F12F81">
            <w:pPr>
              <w:rPr>
                <w:rFonts w:ascii="Times New Roman" w:hAnsi="Times New Roman" w:cs="Times New Roman"/>
                <w:b w:val="0"/>
                <w:sz w:val="24"/>
                <w:szCs w:val="24"/>
              </w:rPr>
            </w:pPr>
            <w:r w:rsidRPr="00334DDE">
              <w:rPr>
                <w:rFonts w:ascii="Times New Roman" w:hAnsi="Times New Roman" w:cs="Times New Roman"/>
                <w:b w:val="0"/>
                <w:sz w:val="24"/>
                <w:szCs w:val="24"/>
              </w:rPr>
              <w:t>Password</w:t>
            </w:r>
          </w:p>
        </w:tc>
        <w:tc>
          <w:tcPr>
            <w:tcW w:w="1843" w:type="dxa"/>
          </w:tcPr>
          <w:p w:rsidR="006B51EC" w:rsidRPr="00C33F95" w:rsidRDefault="006B51EC" w:rsidP="00F12F8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33F95">
              <w:rPr>
                <w:rFonts w:ascii="Times New Roman" w:hAnsi="Times New Roman" w:cs="Times New Roman"/>
                <w:sz w:val="24"/>
                <w:szCs w:val="24"/>
              </w:rPr>
              <w:t>Varhar(20)</w:t>
            </w:r>
          </w:p>
        </w:tc>
        <w:tc>
          <w:tcPr>
            <w:tcW w:w="1559" w:type="dxa"/>
          </w:tcPr>
          <w:p w:rsidR="006B51EC" w:rsidRDefault="006B51EC" w:rsidP="00F12F8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p>
        </w:tc>
        <w:tc>
          <w:tcPr>
            <w:tcW w:w="1559" w:type="dxa"/>
          </w:tcPr>
          <w:p w:rsidR="006B51EC" w:rsidRDefault="006B51EC" w:rsidP="00F12F8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p>
        </w:tc>
      </w:tr>
      <w:tr w:rsidR="006B51EC" w:rsidRPr="00C33F95" w:rsidTr="00494ED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89" w:type="dxa"/>
          </w:tcPr>
          <w:p w:rsidR="006B51EC" w:rsidRPr="00334DDE" w:rsidRDefault="006B51EC" w:rsidP="00F12F81">
            <w:pPr>
              <w:rPr>
                <w:rFonts w:ascii="Times New Roman" w:hAnsi="Times New Roman" w:cs="Times New Roman"/>
                <w:b w:val="0"/>
                <w:sz w:val="24"/>
                <w:szCs w:val="24"/>
              </w:rPr>
            </w:pPr>
            <w:r w:rsidRPr="00334DDE">
              <w:rPr>
                <w:rFonts w:ascii="Times New Roman" w:hAnsi="Times New Roman" w:cs="Times New Roman"/>
                <w:b w:val="0"/>
                <w:sz w:val="24"/>
                <w:szCs w:val="24"/>
              </w:rPr>
              <w:t>IdPerfil</w:t>
            </w:r>
          </w:p>
        </w:tc>
        <w:tc>
          <w:tcPr>
            <w:tcW w:w="1843" w:type="dxa"/>
          </w:tcPr>
          <w:p w:rsidR="006B51EC" w:rsidRPr="00C33F95" w:rsidRDefault="006B51EC" w:rsidP="00F12F8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Int</w:t>
            </w:r>
          </w:p>
        </w:tc>
        <w:tc>
          <w:tcPr>
            <w:tcW w:w="1559" w:type="dxa"/>
          </w:tcPr>
          <w:p w:rsidR="006B51EC" w:rsidRDefault="006B51EC" w:rsidP="00F12F8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p>
        </w:tc>
        <w:tc>
          <w:tcPr>
            <w:tcW w:w="1559" w:type="dxa"/>
          </w:tcPr>
          <w:p w:rsidR="006B51EC" w:rsidRPr="00C33F95" w:rsidRDefault="006B51EC" w:rsidP="00F12F8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33F95">
              <w:rPr>
                <w:rFonts w:ascii="Times New Roman" w:hAnsi="Times New Roman" w:cs="Times New Roman"/>
                <w:sz w:val="24"/>
                <w:szCs w:val="24"/>
              </w:rPr>
              <w:t>Foreign key</w:t>
            </w:r>
          </w:p>
        </w:tc>
      </w:tr>
      <w:tr w:rsidR="006B51EC" w:rsidRPr="00C33F95" w:rsidTr="00494EDC">
        <w:trPr>
          <w:jc w:val="center"/>
        </w:trPr>
        <w:tc>
          <w:tcPr>
            <w:cnfStyle w:val="001000000000" w:firstRow="0" w:lastRow="0" w:firstColumn="1" w:lastColumn="0" w:oddVBand="0" w:evenVBand="0" w:oddHBand="0" w:evenHBand="0" w:firstRowFirstColumn="0" w:firstRowLastColumn="0" w:lastRowFirstColumn="0" w:lastRowLastColumn="0"/>
            <w:tcW w:w="1589" w:type="dxa"/>
          </w:tcPr>
          <w:p w:rsidR="006B51EC" w:rsidRPr="00334DDE" w:rsidRDefault="006B51EC" w:rsidP="00F12F81">
            <w:pPr>
              <w:rPr>
                <w:rFonts w:ascii="Times New Roman" w:hAnsi="Times New Roman" w:cs="Times New Roman"/>
                <w:b w:val="0"/>
                <w:sz w:val="24"/>
                <w:szCs w:val="24"/>
              </w:rPr>
            </w:pPr>
            <w:r w:rsidRPr="00334DDE">
              <w:rPr>
                <w:rFonts w:ascii="Times New Roman" w:hAnsi="Times New Roman" w:cs="Times New Roman"/>
                <w:b w:val="0"/>
                <w:sz w:val="24"/>
                <w:szCs w:val="24"/>
              </w:rPr>
              <w:t>Estado</w:t>
            </w:r>
          </w:p>
        </w:tc>
        <w:tc>
          <w:tcPr>
            <w:tcW w:w="1843" w:type="dxa"/>
          </w:tcPr>
          <w:p w:rsidR="006B51EC" w:rsidRDefault="006B51EC" w:rsidP="00F12F8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Tinyint</w:t>
            </w:r>
          </w:p>
        </w:tc>
        <w:tc>
          <w:tcPr>
            <w:tcW w:w="1559" w:type="dxa"/>
          </w:tcPr>
          <w:p w:rsidR="006B51EC" w:rsidRDefault="006B51EC" w:rsidP="00F12F8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p>
        </w:tc>
        <w:tc>
          <w:tcPr>
            <w:tcW w:w="1559" w:type="dxa"/>
          </w:tcPr>
          <w:p w:rsidR="006B51EC" w:rsidRPr="00C33F95" w:rsidRDefault="006B51EC" w:rsidP="00F12F8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6B51EC" w:rsidRPr="00C33F95" w:rsidTr="00494ED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89" w:type="dxa"/>
          </w:tcPr>
          <w:p w:rsidR="006B51EC" w:rsidRPr="00334DDE" w:rsidRDefault="006B51EC" w:rsidP="00F12F81">
            <w:pPr>
              <w:rPr>
                <w:rFonts w:ascii="Times New Roman" w:hAnsi="Times New Roman" w:cs="Times New Roman"/>
                <w:b w:val="0"/>
                <w:sz w:val="24"/>
                <w:szCs w:val="24"/>
              </w:rPr>
            </w:pPr>
            <w:r>
              <w:rPr>
                <w:rFonts w:ascii="Times New Roman" w:hAnsi="Times New Roman" w:cs="Times New Roman"/>
                <w:b w:val="0"/>
                <w:sz w:val="24"/>
                <w:szCs w:val="24"/>
              </w:rPr>
              <w:t>Email</w:t>
            </w:r>
          </w:p>
        </w:tc>
        <w:tc>
          <w:tcPr>
            <w:tcW w:w="1843" w:type="dxa"/>
          </w:tcPr>
          <w:p w:rsidR="006B51EC" w:rsidRDefault="006B51EC" w:rsidP="00F12F8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Varchar(256)</w:t>
            </w:r>
          </w:p>
        </w:tc>
        <w:tc>
          <w:tcPr>
            <w:tcW w:w="1559" w:type="dxa"/>
          </w:tcPr>
          <w:p w:rsidR="006B51EC" w:rsidRDefault="006B51EC" w:rsidP="00F12F8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p>
        </w:tc>
        <w:tc>
          <w:tcPr>
            <w:tcW w:w="1559" w:type="dxa"/>
          </w:tcPr>
          <w:p w:rsidR="006B51EC" w:rsidRPr="00C33F95" w:rsidRDefault="006B51EC" w:rsidP="00F12F8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6B51EC" w:rsidRPr="00C33F95" w:rsidTr="00494EDC">
        <w:trPr>
          <w:jc w:val="center"/>
        </w:trPr>
        <w:tc>
          <w:tcPr>
            <w:cnfStyle w:val="001000000000" w:firstRow="0" w:lastRow="0" w:firstColumn="1" w:lastColumn="0" w:oddVBand="0" w:evenVBand="0" w:oddHBand="0" w:evenHBand="0" w:firstRowFirstColumn="0" w:firstRowLastColumn="0" w:lastRowFirstColumn="0" w:lastRowLastColumn="0"/>
            <w:tcW w:w="1589" w:type="dxa"/>
          </w:tcPr>
          <w:p w:rsidR="006B51EC" w:rsidRPr="00334DDE" w:rsidRDefault="006B51EC" w:rsidP="00F12F81">
            <w:pPr>
              <w:rPr>
                <w:rFonts w:ascii="Times New Roman" w:hAnsi="Times New Roman" w:cs="Times New Roman"/>
                <w:b w:val="0"/>
                <w:sz w:val="24"/>
                <w:szCs w:val="24"/>
              </w:rPr>
            </w:pPr>
            <w:r>
              <w:rPr>
                <w:rFonts w:ascii="Times New Roman" w:hAnsi="Times New Roman" w:cs="Times New Roman"/>
                <w:b w:val="0"/>
                <w:sz w:val="24"/>
                <w:szCs w:val="24"/>
              </w:rPr>
              <w:t>Falhas_acesso</w:t>
            </w:r>
          </w:p>
        </w:tc>
        <w:tc>
          <w:tcPr>
            <w:tcW w:w="1843" w:type="dxa"/>
          </w:tcPr>
          <w:p w:rsidR="006B51EC" w:rsidRDefault="006B51EC" w:rsidP="00F12F8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Int</w:t>
            </w:r>
          </w:p>
        </w:tc>
        <w:tc>
          <w:tcPr>
            <w:tcW w:w="1559" w:type="dxa"/>
          </w:tcPr>
          <w:p w:rsidR="006B51EC" w:rsidRDefault="006B51EC" w:rsidP="00F12F8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p>
        </w:tc>
        <w:tc>
          <w:tcPr>
            <w:tcW w:w="1559" w:type="dxa"/>
          </w:tcPr>
          <w:p w:rsidR="006B51EC" w:rsidRPr="00C33F95" w:rsidRDefault="006B51EC" w:rsidP="00F12F8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6B51EC" w:rsidRPr="00C33F95" w:rsidTr="00494ED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89" w:type="dxa"/>
          </w:tcPr>
          <w:p w:rsidR="006B51EC" w:rsidRPr="00334DDE" w:rsidRDefault="00305CE9" w:rsidP="00F12F81">
            <w:pPr>
              <w:rPr>
                <w:rFonts w:ascii="Times New Roman" w:hAnsi="Times New Roman" w:cs="Times New Roman"/>
                <w:b w:val="0"/>
                <w:sz w:val="24"/>
                <w:szCs w:val="24"/>
              </w:rPr>
            </w:pPr>
            <w:r>
              <w:rPr>
                <w:rFonts w:ascii="Times New Roman" w:hAnsi="Times New Roman" w:cs="Times New Roman"/>
                <w:b w:val="0"/>
                <w:sz w:val="24"/>
                <w:szCs w:val="24"/>
              </w:rPr>
              <w:t>IdRua</w:t>
            </w:r>
          </w:p>
        </w:tc>
        <w:tc>
          <w:tcPr>
            <w:tcW w:w="1843" w:type="dxa"/>
          </w:tcPr>
          <w:p w:rsidR="006B51EC" w:rsidRDefault="00305CE9" w:rsidP="00F12F8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Int</w:t>
            </w:r>
          </w:p>
        </w:tc>
        <w:tc>
          <w:tcPr>
            <w:tcW w:w="1559" w:type="dxa"/>
          </w:tcPr>
          <w:p w:rsidR="006B51EC" w:rsidRDefault="006B51EC" w:rsidP="00F12F8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p>
        </w:tc>
        <w:tc>
          <w:tcPr>
            <w:tcW w:w="1559" w:type="dxa"/>
          </w:tcPr>
          <w:p w:rsidR="006B51EC" w:rsidRPr="00C33F95" w:rsidRDefault="00305CE9" w:rsidP="00F12F8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Foreign key</w:t>
            </w:r>
          </w:p>
        </w:tc>
      </w:tr>
      <w:tr w:rsidR="006B51EC" w:rsidRPr="00C33F95" w:rsidTr="00494EDC">
        <w:trPr>
          <w:jc w:val="center"/>
        </w:trPr>
        <w:tc>
          <w:tcPr>
            <w:cnfStyle w:val="001000000000" w:firstRow="0" w:lastRow="0" w:firstColumn="1" w:lastColumn="0" w:oddVBand="0" w:evenVBand="0" w:oddHBand="0" w:evenHBand="0" w:firstRowFirstColumn="0" w:firstRowLastColumn="0" w:lastRowFirstColumn="0" w:lastRowLastColumn="0"/>
            <w:tcW w:w="1589" w:type="dxa"/>
          </w:tcPr>
          <w:p w:rsidR="006B51EC" w:rsidRDefault="006B51EC" w:rsidP="00F12F81">
            <w:pPr>
              <w:rPr>
                <w:rFonts w:ascii="Times New Roman" w:hAnsi="Times New Roman" w:cs="Times New Roman"/>
                <w:b w:val="0"/>
                <w:sz w:val="24"/>
                <w:szCs w:val="24"/>
              </w:rPr>
            </w:pPr>
            <w:r>
              <w:rPr>
                <w:rFonts w:ascii="Times New Roman" w:hAnsi="Times New Roman" w:cs="Times New Roman"/>
                <w:b w:val="0"/>
                <w:sz w:val="24"/>
                <w:szCs w:val="24"/>
              </w:rPr>
              <w:t>Telefone</w:t>
            </w:r>
          </w:p>
        </w:tc>
        <w:tc>
          <w:tcPr>
            <w:tcW w:w="1843" w:type="dxa"/>
          </w:tcPr>
          <w:p w:rsidR="006B51EC" w:rsidRDefault="006B51EC" w:rsidP="00F12F8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Varchar(25)</w:t>
            </w:r>
          </w:p>
        </w:tc>
        <w:tc>
          <w:tcPr>
            <w:tcW w:w="1559" w:type="dxa"/>
          </w:tcPr>
          <w:p w:rsidR="006B51EC" w:rsidRDefault="006B51EC" w:rsidP="00F12F8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p>
        </w:tc>
        <w:tc>
          <w:tcPr>
            <w:tcW w:w="1559" w:type="dxa"/>
          </w:tcPr>
          <w:p w:rsidR="006B51EC" w:rsidRPr="00C33F95" w:rsidRDefault="006B51EC" w:rsidP="00494EDC">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bl>
    <w:p w:rsidR="00BA5A2F" w:rsidRPr="00494EDC" w:rsidRDefault="00494EDC" w:rsidP="00494EDC">
      <w:pPr>
        <w:pStyle w:val="Legenda"/>
        <w:jc w:val="center"/>
        <w:rPr>
          <w:rFonts w:ascii="Times New Roman" w:hAnsi="Times New Roman" w:cs="Times New Roman"/>
          <w:i w:val="0"/>
          <w:color w:val="auto"/>
          <w:sz w:val="20"/>
          <w:szCs w:val="20"/>
        </w:rPr>
      </w:pPr>
      <w:bookmarkStart w:id="136" w:name="_Toc526105376"/>
      <w:r w:rsidRPr="00494EDC">
        <w:rPr>
          <w:rFonts w:ascii="Times New Roman" w:hAnsi="Times New Roman" w:cs="Times New Roman"/>
          <w:i w:val="0"/>
          <w:color w:val="auto"/>
          <w:sz w:val="20"/>
          <w:szCs w:val="20"/>
        </w:rPr>
        <w:t xml:space="preserve">Tabela 3. </w:t>
      </w:r>
      <w:r w:rsidRPr="00494EDC">
        <w:rPr>
          <w:rFonts w:ascii="Times New Roman" w:hAnsi="Times New Roman" w:cs="Times New Roman"/>
          <w:i w:val="0"/>
          <w:color w:val="auto"/>
          <w:sz w:val="20"/>
          <w:szCs w:val="20"/>
        </w:rPr>
        <w:fldChar w:fldCharType="begin"/>
      </w:r>
      <w:r w:rsidRPr="00494EDC">
        <w:rPr>
          <w:rFonts w:ascii="Times New Roman" w:hAnsi="Times New Roman" w:cs="Times New Roman"/>
          <w:i w:val="0"/>
          <w:color w:val="auto"/>
          <w:sz w:val="20"/>
          <w:szCs w:val="20"/>
        </w:rPr>
        <w:instrText xml:space="preserve"> SEQ Tabela_3. \* ARABIC </w:instrText>
      </w:r>
      <w:r w:rsidRPr="00494EDC">
        <w:rPr>
          <w:rFonts w:ascii="Times New Roman" w:hAnsi="Times New Roman" w:cs="Times New Roman"/>
          <w:i w:val="0"/>
          <w:color w:val="auto"/>
          <w:sz w:val="20"/>
          <w:szCs w:val="20"/>
        </w:rPr>
        <w:fldChar w:fldCharType="separate"/>
      </w:r>
      <w:r>
        <w:rPr>
          <w:rFonts w:ascii="Times New Roman" w:hAnsi="Times New Roman" w:cs="Times New Roman"/>
          <w:i w:val="0"/>
          <w:noProof/>
          <w:color w:val="auto"/>
          <w:sz w:val="20"/>
          <w:szCs w:val="20"/>
        </w:rPr>
        <w:t>11</w:t>
      </w:r>
      <w:r w:rsidRPr="00494EDC">
        <w:rPr>
          <w:rFonts w:ascii="Times New Roman" w:hAnsi="Times New Roman" w:cs="Times New Roman"/>
          <w:i w:val="0"/>
          <w:color w:val="auto"/>
          <w:sz w:val="20"/>
          <w:szCs w:val="20"/>
        </w:rPr>
        <w:fldChar w:fldCharType="end"/>
      </w:r>
      <w:r w:rsidR="008A06AA" w:rsidRPr="00494EDC">
        <w:rPr>
          <w:rFonts w:ascii="Times New Roman" w:hAnsi="Times New Roman" w:cs="Times New Roman"/>
          <w:i w:val="0"/>
          <w:color w:val="auto"/>
          <w:sz w:val="20"/>
          <w:szCs w:val="20"/>
        </w:rPr>
        <w:t xml:space="preserve"> </w:t>
      </w:r>
      <w:r w:rsidR="00F64A4D" w:rsidRPr="00494EDC">
        <w:rPr>
          <w:rFonts w:ascii="Times New Roman" w:hAnsi="Times New Roman" w:cs="Times New Roman"/>
          <w:i w:val="0"/>
          <w:color w:val="auto"/>
          <w:sz w:val="20"/>
          <w:szCs w:val="20"/>
        </w:rPr>
        <w:t>Tabela usuário</w:t>
      </w:r>
      <w:bookmarkEnd w:id="136"/>
    </w:p>
    <w:p w:rsidR="006B51EC" w:rsidRDefault="006B51EC" w:rsidP="00494EDC">
      <w:pPr>
        <w:pStyle w:val="PargrafodaLista"/>
        <w:numPr>
          <w:ilvl w:val="0"/>
          <w:numId w:val="25"/>
        </w:numPr>
        <w:spacing w:before="240" w:after="200" w:line="276" w:lineRule="auto"/>
        <w:rPr>
          <w:rFonts w:ascii="Times New Roman" w:hAnsi="Times New Roman" w:cs="Times New Roman"/>
          <w:sz w:val="24"/>
          <w:szCs w:val="24"/>
        </w:rPr>
      </w:pPr>
      <w:r w:rsidRPr="00954433">
        <w:rPr>
          <w:rFonts w:ascii="Times New Roman" w:hAnsi="Times New Roman" w:cs="Times New Roman"/>
          <w:sz w:val="24"/>
          <w:szCs w:val="24"/>
        </w:rPr>
        <w:lastRenderedPageBreak/>
        <w:t>Tabela perfil</w:t>
      </w:r>
    </w:p>
    <w:p w:rsidR="006B51EC" w:rsidRPr="00494EDC" w:rsidRDefault="006B51EC" w:rsidP="00494EDC">
      <w:pPr>
        <w:spacing w:before="240" w:line="360" w:lineRule="auto"/>
        <w:ind w:firstLine="708"/>
        <w:jc w:val="both"/>
        <w:rPr>
          <w:rFonts w:ascii="Times New Roman" w:hAnsi="Times New Roman" w:cs="Times New Roman"/>
          <w:sz w:val="24"/>
          <w:szCs w:val="24"/>
        </w:rPr>
      </w:pPr>
      <w:r w:rsidRPr="00494EDC">
        <w:rPr>
          <w:rFonts w:ascii="Times New Roman" w:hAnsi="Times New Roman" w:cs="Times New Roman"/>
          <w:sz w:val="24"/>
          <w:szCs w:val="24"/>
        </w:rPr>
        <w:t xml:space="preserve">A tabela perfil, é uma tabela que armazena os dados relacionados ao perfil de cada usuário, é </w:t>
      </w:r>
      <w:r w:rsidR="00494EDC" w:rsidRPr="00494EDC">
        <w:rPr>
          <w:rFonts w:ascii="Times New Roman" w:hAnsi="Times New Roman" w:cs="Times New Roman"/>
          <w:sz w:val="24"/>
          <w:szCs w:val="24"/>
        </w:rPr>
        <w:t>usada</w:t>
      </w:r>
      <w:r w:rsidRPr="00494EDC">
        <w:rPr>
          <w:rFonts w:ascii="Times New Roman" w:hAnsi="Times New Roman" w:cs="Times New Roman"/>
          <w:sz w:val="24"/>
          <w:szCs w:val="24"/>
        </w:rPr>
        <w:t xml:space="preserve"> </w:t>
      </w:r>
      <w:r w:rsidR="00494EDC" w:rsidRPr="00494EDC">
        <w:rPr>
          <w:rFonts w:ascii="Times New Roman" w:hAnsi="Times New Roman" w:cs="Times New Roman"/>
          <w:sz w:val="24"/>
          <w:szCs w:val="24"/>
        </w:rPr>
        <w:t>essencialmente</w:t>
      </w:r>
      <w:r w:rsidRPr="00494EDC">
        <w:rPr>
          <w:rFonts w:ascii="Times New Roman" w:hAnsi="Times New Roman" w:cs="Times New Roman"/>
          <w:sz w:val="24"/>
          <w:szCs w:val="24"/>
        </w:rPr>
        <w:t xml:space="preserve"> para diferenciar tipos de </w:t>
      </w:r>
      <w:r w:rsidR="00494EDC" w:rsidRPr="00494EDC">
        <w:rPr>
          <w:rFonts w:ascii="Times New Roman" w:hAnsi="Times New Roman" w:cs="Times New Roman"/>
          <w:sz w:val="24"/>
          <w:szCs w:val="24"/>
        </w:rPr>
        <w:t>usuários</w:t>
      </w:r>
      <w:r w:rsidRPr="00494EDC">
        <w:rPr>
          <w:rFonts w:ascii="Times New Roman" w:hAnsi="Times New Roman" w:cs="Times New Roman"/>
          <w:sz w:val="24"/>
          <w:szCs w:val="24"/>
        </w:rPr>
        <w:t xml:space="preserve"> (vendedores, clientes, administrador, etc). A mesma se encontra interligada com a tabela </w:t>
      </w:r>
      <w:r w:rsidR="00494EDC" w:rsidRPr="00494EDC">
        <w:rPr>
          <w:rFonts w:ascii="Times New Roman" w:hAnsi="Times New Roman" w:cs="Times New Roman"/>
          <w:sz w:val="24"/>
          <w:szCs w:val="24"/>
        </w:rPr>
        <w:t>usuário</w:t>
      </w:r>
      <w:r w:rsidRPr="00494EDC">
        <w:rPr>
          <w:rFonts w:ascii="Times New Roman" w:hAnsi="Times New Roman" w:cs="Times New Roman"/>
          <w:sz w:val="24"/>
          <w:szCs w:val="24"/>
        </w:rPr>
        <w:t>.</w:t>
      </w:r>
    </w:p>
    <w:tbl>
      <w:tblPr>
        <w:tblStyle w:val="GrelhaMdia1-Cor1"/>
        <w:tblW w:w="0" w:type="auto"/>
        <w:jc w:val="center"/>
        <w:tblLook w:val="04A0" w:firstRow="1" w:lastRow="0" w:firstColumn="1" w:lastColumn="0" w:noHBand="0" w:noVBand="1"/>
      </w:tblPr>
      <w:tblGrid>
        <w:gridCol w:w="1832"/>
        <w:gridCol w:w="1843"/>
        <w:gridCol w:w="1843"/>
      </w:tblGrid>
      <w:tr w:rsidR="006B51EC" w:rsidTr="00494ED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75" w:type="dxa"/>
            <w:gridSpan w:val="2"/>
          </w:tcPr>
          <w:p w:rsidR="006B51EC" w:rsidRDefault="006B51EC" w:rsidP="00F12F81">
            <w:pPr>
              <w:pStyle w:val="PargrafodaLista"/>
              <w:ind w:left="0"/>
              <w:jc w:val="center"/>
              <w:rPr>
                <w:rFonts w:ascii="Times New Roman" w:hAnsi="Times New Roman" w:cs="Times New Roman"/>
                <w:sz w:val="24"/>
                <w:szCs w:val="24"/>
              </w:rPr>
            </w:pPr>
            <w:r>
              <w:rPr>
                <w:rFonts w:ascii="Times New Roman" w:hAnsi="Times New Roman" w:cs="Times New Roman"/>
                <w:sz w:val="24"/>
                <w:szCs w:val="24"/>
              </w:rPr>
              <w:t>Tabela Perfil</w:t>
            </w:r>
          </w:p>
        </w:tc>
        <w:tc>
          <w:tcPr>
            <w:tcW w:w="1843" w:type="dxa"/>
          </w:tcPr>
          <w:p w:rsidR="006B51EC" w:rsidRDefault="006B51EC" w:rsidP="00F12F81">
            <w:pPr>
              <w:pStyle w:val="PargrafodaLista"/>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6B51EC" w:rsidTr="00494ED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32" w:type="dxa"/>
          </w:tcPr>
          <w:p w:rsidR="006B51EC" w:rsidRDefault="006B51EC" w:rsidP="00F12F81">
            <w:pPr>
              <w:pStyle w:val="PargrafodaLista"/>
              <w:ind w:left="0"/>
              <w:jc w:val="both"/>
              <w:rPr>
                <w:rFonts w:ascii="Times New Roman" w:hAnsi="Times New Roman" w:cs="Times New Roman"/>
                <w:sz w:val="24"/>
                <w:szCs w:val="24"/>
              </w:rPr>
            </w:pPr>
            <w:r>
              <w:rPr>
                <w:rFonts w:ascii="Times New Roman" w:hAnsi="Times New Roman" w:cs="Times New Roman"/>
                <w:sz w:val="24"/>
                <w:szCs w:val="24"/>
              </w:rPr>
              <w:t>Atributos</w:t>
            </w:r>
          </w:p>
        </w:tc>
        <w:tc>
          <w:tcPr>
            <w:tcW w:w="1843" w:type="dxa"/>
          </w:tcPr>
          <w:p w:rsidR="006B51EC" w:rsidRDefault="006B51EC" w:rsidP="00F12F81">
            <w:pPr>
              <w:pStyle w:val="PargrafodaLista"/>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Tipo de dados</w:t>
            </w:r>
          </w:p>
        </w:tc>
        <w:tc>
          <w:tcPr>
            <w:tcW w:w="1843" w:type="dxa"/>
          </w:tcPr>
          <w:p w:rsidR="006B51EC" w:rsidRDefault="006B51EC" w:rsidP="00F12F81">
            <w:pPr>
              <w:pStyle w:val="PargrafodaLista"/>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Pk</w:t>
            </w:r>
          </w:p>
        </w:tc>
      </w:tr>
      <w:tr w:rsidR="006B51EC" w:rsidTr="00494EDC">
        <w:trPr>
          <w:jc w:val="center"/>
        </w:trPr>
        <w:tc>
          <w:tcPr>
            <w:cnfStyle w:val="001000000000" w:firstRow="0" w:lastRow="0" w:firstColumn="1" w:lastColumn="0" w:oddVBand="0" w:evenVBand="0" w:oddHBand="0" w:evenHBand="0" w:firstRowFirstColumn="0" w:firstRowLastColumn="0" w:lastRowFirstColumn="0" w:lastRowLastColumn="0"/>
            <w:tcW w:w="1832" w:type="dxa"/>
          </w:tcPr>
          <w:p w:rsidR="006B51EC" w:rsidRPr="00C92328" w:rsidRDefault="006B51EC" w:rsidP="00F12F81">
            <w:pPr>
              <w:pStyle w:val="PargrafodaLista"/>
              <w:ind w:left="0"/>
              <w:jc w:val="both"/>
              <w:rPr>
                <w:rFonts w:ascii="Times New Roman" w:hAnsi="Times New Roman" w:cs="Times New Roman"/>
                <w:b w:val="0"/>
                <w:sz w:val="24"/>
                <w:szCs w:val="24"/>
              </w:rPr>
            </w:pPr>
            <w:r w:rsidRPr="00C92328">
              <w:rPr>
                <w:rFonts w:ascii="Times New Roman" w:hAnsi="Times New Roman" w:cs="Times New Roman"/>
                <w:b w:val="0"/>
                <w:sz w:val="24"/>
                <w:szCs w:val="24"/>
              </w:rPr>
              <w:t>IdPerfil</w:t>
            </w:r>
          </w:p>
        </w:tc>
        <w:tc>
          <w:tcPr>
            <w:tcW w:w="1843" w:type="dxa"/>
          </w:tcPr>
          <w:p w:rsidR="006B51EC" w:rsidRDefault="006B51EC" w:rsidP="00F12F81">
            <w:pPr>
              <w:pStyle w:val="PargrafodaLista"/>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Int</w:t>
            </w:r>
          </w:p>
        </w:tc>
        <w:tc>
          <w:tcPr>
            <w:tcW w:w="1843" w:type="dxa"/>
          </w:tcPr>
          <w:p w:rsidR="006B51EC" w:rsidRDefault="006B51EC" w:rsidP="00F12F81">
            <w:pPr>
              <w:pStyle w:val="PargrafodaLista"/>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Primary key</w:t>
            </w:r>
          </w:p>
        </w:tc>
      </w:tr>
      <w:tr w:rsidR="006B51EC" w:rsidTr="00494ED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32" w:type="dxa"/>
          </w:tcPr>
          <w:p w:rsidR="006B51EC" w:rsidRPr="00C92328" w:rsidRDefault="006B51EC" w:rsidP="00F12F81">
            <w:pPr>
              <w:pStyle w:val="PargrafodaLista"/>
              <w:ind w:left="0"/>
              <w:jc w:val="both"/>
              <w:rPr>
                <w:rFonts w:ascii="Times New Roman" w:hAnsi="Times New Roman" w:cs="Times New Roman"/>
                <w:b w:val="0"/>
                <w:sz w:val="24"/>
                <w:szCs w:val="24"/>
              </w:rPr>
            </w:pPr>
            <w:r w:rsidRPr="00C92328">
              <w:rPr>
                <w:rFonts w:ascii="Times New Roman" w:hAnsi="Times New Roman" w:cs="Times New Roman"/>
                <w:b w:val="0"/>
                <w:sz w:val="24"/>
                <w:szCs w:val="24"/>
              </w:rPr>
              <w:t>Descricao</w:t>
            </w:r>
          </w:p>
        </w:tc>
        <w:tc>
          <w:tcPr>
            <w:tcW w:w="1843" w:type="dxa"/>
          </w:tcPr>
          <w:p w:rsidR="006B51EC" w:rsidRDefault="006B51EC" w:rsidP="00F12F81">
            <w:pPr>
              <w:pStyle w:val="PargrafodaLista"/>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Varchar</w:t>
            </w:r>
          </w:p>
        </w:tc>
        <w:tc>
          <w:tcPr>
            <w:tcW w:w="1843" w:type="dxa"/>
          </w:tcPr>
          <w:p w:rsidR="006B51EC" w:rsidRDefault="006B51EC" w:rsidP="00494EDC">
            <w:pPr>
              <w:pStyle w:val="PargrafodaLista"/>
              <w:keepNext/>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bl>
    <w:p w:rsidR="00BA5A2F" w:rsidRPr="00494EDC" w:rsidRDefault="00494EDC" w:rsidP="00494EDC">
      <w:pPr>
        <w:pStyle w:val="Legenda"/>
        <w:jc w:val="center"/>
        <w:rPr>
          <w:rFonts w:ascii="Times New Roman" w:hAnsi="Times New Roman" w:cs="Times New Roman"/>
          <w:i w:val="0"/>
          <w:color w:val="auto"/>
          <w:sz w:val="20"/>
          <w:szCs w:val="20"/>
          <w:lang w:eastAsia="pt-PT"/>
        </w:rPr>
      </w:pPr>
      <w:bookmarkStart w:id="137" w:name="_Toc526105377"/>
      <w:r w:rsidRPr="00494EDC">
        <w:rPr>
          <w:rFonts w:ascii="Times New Roman" w:hAnsi="Times New Roman" w:cs="Times New Roman"/>
          <w:i w:val="0"/>
          <w:color w:val="auto"/>
          <w:sz w:val="20"/>
          <w:szCs w:val="20"/>
        </w:rPr>
        <w:t xml:space="preserve">Tabela 3. </w:t>
      </w:r>
      <w:r w:rsidRPr="00494EDC">
        <w:rPr>
          <w:rFonts w:ascii="Times New Roman" w:hAnsi="Times New Roman" w:cs="Times New Roman"/>
          <w:i w:val="0"/>
          <w:color w:val="auto"/>
          <w:sz w:val="20"/>
          <w:szCs w:val="20"/>
        </w:rPr>
        <w:fldChar w:fldCharType="begin"/>
      </w:r>
      <w:r w:rsidRPr="00494EDC">
        <w:rPr>
          <w:rFonts w:ascii="Times New Roman" w:hAnsi="Times New Roman" w:cs="Times New Roman"/>
          <w:i w:val="0"/>
          <w:color w:val="auto"/>
          <w:sz w:val="20"/>
          <w:szCs w:val="20"/>
        </w:rPr>
        <w:instrText xml:space="preserve"> SEQ Tabela_3. \* ARABIC </w:instrText>
      </w:r>
      <w:r w:rsidRPr="00494EDC">
        <w:rPr>
          <w:rFonts w:ascii="Times New Roman" w:hAnsi="Times New Roman" w:cs="Times New Roman"/>
          <w:i w:val="0"/>
          <w:color w:val="auto"/>
          <w:sz w:val="20"/>
          <w:szCs w:val="20"/>
        </w:rPr>
        <w:fldChar w:fldCharType="separate"/>
      </w:r>
      <w:r>
        <w:rPr>
          <w:rFonts w:ascii="Times New Roman" w:hAnsi="Times New Roman" w:cs="Times New Roman"/>
          <w:i w:val="0"/>
          <w:noProof/>
          <w:color w:val="auto"/>
          <w:sz w:val="20"/>
          <w:szCs w:val="20"/>
        </w:rPr>
        <w:t>12</w:t>
      </w:r>
      <w:r w:rsidRPr="00494EDC">
        <w:rPr>
          <w:rFonts w:ascii="Times New Roman" w:hAnsi="Times New Roman" w:cs="Times New Roman"/>
          <w:i w:val="0"/>
          <w:color w:val="auto"/>
          <w:sz w:val="20"/>
          <w:szCs w:val="20"/>
        </w:rPr>
        <w:fldChar w:fldCharType="end"/>
      </w:r>
      <w:r w:rsidR="008A06AA" w:rsidRPr="00494EDC">
        <w:rPr>
          <w:rFonts w:ascii="Times New Roman" w:hAnsi="Times New Roman" w:cs="Times New Roman"/>
          <w:i w:val="0"/>
          <w:color w:val="auto"/>
          <w:sz w:val="20"/>
          <w:szCs w:val="20"/>
        </w:rPr>
        <w:t xml:space="preserve"> </w:t>
      </w:r>
      <w:r w:rsidR="00F64A4D" w:rsidRPr="00494EDC">
        <w:rPr>
          <w:rFonts w:ascii="Times New Roman" w:hAnsi="Times New Roman" w:cs="Times New Roman"/>
          <w:i w:val="0"/>
          <w:color w:val="auto"/>
          <w:sz w:val="20"/>
          <w:szCs w:val="20"/>
        </w:rPr>
        <w:t>Tabela perfil</w:t>
      </w:r>
      <w:bookmarkEnd w:id="137"/>
    </w:p>
    <w:p w:rsidR="006B51EC" w:rsidRDefault="006B51EC" w:rsidP="00066E28">
      <w:pPr>
        <w:pStyle w:val="PargrafodaLista"/>
        <w:numPr>
          <w:ilvl w:val="0"/>
          <w:numId w:val="25"/>
        </w:numPr>
        <w:tabs>
          <w:tab w:val="left" w:pos="4883"/>
        </w:tabs>
        <w:spacing w:after="200" w:line="276" w:lineRule="auto"/>
        <w:rPr>
          <w:rFonts w:ascii="Times New Roman" w:hAnsi="Times New Roman" w:cs="Times New Roman"/>
          <w:sz w:val="24"/>
          <w:szCs w:val="24"/>
        </w:rPr>
      </w:pPr>
      <w:r>
        <w:rPr>
          <w:rFonts w:ascii="Times New Roman" w:hAnsi="Times New Roman" w:cs="Times New Roman"/>
          <w:sz w:val="24"/>
          <w:szCs w:val="24"/>
        </w:rPr>
        <w:t>Tabela Produto</w:t>
      </w:r>
    </w:p>
    <w:p w:rsidR="006B51EC" w:rsidRDefault="006B51EC" w:rsidP="00494EDC">
      <w:pPr>
        <w:spacing w:before="120" w:after="120" w:line="360" w:lineRule="auto"/>
        <w:ind w:firstLine="708"/>
        <w:jc w:val="both"/>
        <w:rPr>
          <w:rFonts w:ascii="Times New Roman" w:hAnsi="Times New Roman" w:cs="Times New Roman"/>
          <w:sz w:val="24"/>
          <w:szCs w:val="24"/>
        </w:rPr>
      </w:pPr>
      <w:r>
        <w:rPr>
          <w:rFonts w:ascii="Times New Roman" w:hAnsi="Times New Roman" w:cs="Times New Roman"/>
          <w:sz w:val="24"/>
          <w:szCs w:val="24"/>
        </w:rPr>
        <w:t>Esta tabela serve apenas para armazenar os dados que estão directamente ligados aos produtos</w:t>
      </w:r>
    </w:p>
    <w:tbl>
      <w:tblPr>
        <w:tblStyle w:val="GrelhaMdia1-Cor1"/>
        <w:tblW w:w="0" w:type="auto"/>
        <w:jc w:val="center"/>
        <w:tblLook w:val="04A0" w:firstRow="1" w:lastRow="0" w:firstColumn="1" w:lastColumn="0" w:noHBand="0" w:noVBand="1"/>
      </w:tblPr>
      <w:tblGrid>
        <w:gridCol w:w="2660"/>
        <w:gridCol w:w="1831"/>
        <w:gridCol w:w="1843"/>
        <w:gridCol w:w="1666"/>
      </w:tblGrid>
      <w:tr w:rsidR="006B51EC" w:rsidTr="00494ED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000" w:type="dxa"/>
            <w:gridSpan w:val="4"/>
          </w:tcPr>
          <w:p w:rsidR="006B51EC" w:rsidRDefault="006B51EC" w:rsidP="00F12F81">
            <w:pPr>
              <w:pStyle w:val="PargrafodaLista"/>
              <w:tabs>
                <w:tab w:val="left" w:pos="4883"/>
              </w:tabs>
              <w:ind w:left="0"/>
              <w:jc w:val="center"/>
              <w:rPr>
                <w:rFonts w:ascii="Times New Roman" w:hAnsi="Times New Roman" w:cs="Times New Roman"/>
                <w:sz w:val="24"/>
                <w:szCs w:val="24"/>
              </w:rPr>
            </w:pPr>
            <w:r>
              <w:rPr>
                <w:rFonts w:ascii="Times New Roman" w:hAnsi="Times New Roman" w:cs="Times New Roman"/>
                <w:sz w:val="24"/>
                <w:szCs w:val="24"/>
              </w:rPr>
              <w:t>tbProduto</w:t>
            </w:r>
          </w:p>
        </w:tc>
      </w:tr>
      <w:tr w:rsidR="006B51EC" w:rsidRPr="00C92328" w:rsidTr="00494ED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60" w:type="dxa"/>
          </w:tcPr>
          <w:p w:rsidR="006B51EC" w:rsidRPr="00C92328" w:rsidRDefault="006B51EC" w:rsidP="00F12F81">
            <w:pPr>
              <w:pStyle w:val="PargrafodaLista"/>
              <w:tabs>
                <w:tab w:val="left" w:pos="4883"/>
              </w:tabs>
              <w:ind w:left="0"/>
              <w:rPr>
                <w:rFonts w:ascii="Times New Roman" w:hAnsi="Times New Roman" w:cs="Times New Roman"/>
                <w:sz w:val="24"/>
                <w:szCs w:val="24"/>
              </w:rPr>
            </w:pPr>
            <w:r w:rsidRPr="00C92328">
              <w:rPr>
                <w:rFonts w:ascii="Times New Roman" w:hAnsi="Times New Roman" w:cs="Times New Roman"/>
                <w:sz w:val="24"/>
                <w:szCs w:val="24"/>
              </w:rPr>
              <w:t>Atributos</w:t>
            </w:r>
          </w:p>
        </w:tc>
        <w:tc>
          <w:tcPr>
            <w:tcW w:w="1831" w:type="dxa"/>
          </w:tcPr>
          <w:p w:rsidR="006B51EC" w:rsidRPr="00C92328" w:rsidRDefault="006B51EC" w:rsidP="00F12F81">
            <w:pPr>
              <w:pStyle w:val="PargrafodaLista"/>
              <w:tabs>
                <w:tab w:val="left" w:pos="4883"/>
              </w:tabs>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C92328">
              <w:rPr>
                <w:rFonts w:ascii="Times New Roman" w:hAnsi="Times New Roman" w:cs="Times New Roman"/>
                <w:b/>
                <w:sz w:val="24"/>
                <w:szCs w:val="24"/>
              </w:rPr>
              <w:t>Tipo de dados</w:t>
            </w:r>
          </w:p>
        </w:tc>
        <w:tc>
          <w:tcPr>
            <w:tcW w:w="1843" w:type="dxa"/>
          </w:tcPr>
          <w:p w:rsidR="006B51EC" w:rsidRPr="00C92328" w:rsidRDefault="006B51EC" w:rsidP="00F12F81">
            <w:pPr>
              <w:pStyle w:val="PargrafodaLista"/>
              <w:tabs>
                <w:tab w:val="left" w:pos="4883"/>
              </w:tabs>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C92328">
              <w:rPr>
                <w:rFonts w:ascii="Times New Roman" w:hAnsi="Times New Roman" w:cs="Times New Roman"/>
                <w:b/>
                <w:sz w:val="24"/>
                <w:szCs w:val="24"/>
              </w:rPr>
              <w:t>Pk</w:t>
            </w:r>
          </w:p>
        </w:tc>
        <w:tc>
          <w:tcPr>
            <w:tcW w:w="1666" w:type="dxa"/>
          </w:tcPr>
          <w:p w:rsidR="006B51EC" w:rsidRPr="00C92328" w:rsidRDefault="006B51EC" w:rsidP="00F12F81">
            <w:pPr>
              <w:pStyle w:val="PargrafodaLista"/>
              <w:tabs>
                <w:tab w:val="left" w:pos="4883"/>
              </w:tabs>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C92328">
              <w:rPr>
                <w:rFonts w:ascii="Times New Roman" w:hAnsi="Times New Roman" w:cs="Times New Roman"/>
                <w:b/>
                <w:sz w:val="24"/>
                <w:szCs w:val="24"/>
              </w:rPr>
              <w:t>Fk</w:t>
            </w:r>
          </w:p>
        </w:tc>
      </w:tr>
      <w:tr w:rsidR="006B51EC" w:rsidTr="00494EDC">
        <w:trPr>
          <w:jc w:val="center"/>
        </w:trPr>
        <w:tc>
          <w:tcPr>
            <w:cnfStyle w:val="001000000000" w:firstRow="0" w:lastRow="0" w:firstColumn="1" w:lastColumn="0" w:oddVBand="0" w:evenVBand="0" w:oddHBand="0" w:evenHBand="0" w:firstRowFirstColumn="0" w:firstRowLastColumn="0" w:lastRowFirstColumn="0" w:lastRowLastColumn="0"/>
            <w:tcW w:w="2660" w:type="dxa"/>
          </w:tcPr>
          <w:p w:rsidR="006B51EC" w:rsidRPr="00C92328" w:rsidRDefault="006B51EC" w:rsidP="00F12F81">
            <w:pPr>
              <w:pStyle w:val="PargrafodaLista"/>
              <w:tabs>
                <w:tab w:val="left" w:pos="4883"/>
              </w:tabs>
              <w:ind w:left="0"/>
              <w:rPr>
                <w:rFonts w:ascii="Times New Roman" w:hAnsi="Times New Roman" w:cs="Times New Roman"/>
                <w:b w:val="0"/>
                <w:sz w:val="24"/>
                <w:szCs w:val="24"/>
              </w:rPr>
            </w:pPr>
            <w:r w:rsidRPr="00C92328">
              <w:rPr>
                <w:rFonts w:ascii="Times New Roman" w:hAnsi="Times New Roman" w:cs="Times New Roman"/>
                <w:b w:val="0"/>
                <w:sz w:val="24"/>
                <w:szCs w:val="24"/>
              </w:rPr>
              <w:t>IdProduto</w:t>
            </w:r>
          </w:p>
        </w:tc>
        <w:tc>
          <w:tcPr>
            <w:tcW w:w="1831" w:type="dxa"/>
          </w:tcPr>
          <w:p w:rsidR="006B51EC" w:rsidRDefault="006B51EC" w:rsidP="00F12F81">
            <w:pPr>
              <w:pStyle w:val="PargrafodaLista"/>
              <w:tabs>
                <w:tab w:val="left" w:pos="4883"/>
              </w:tabs>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Int</w:t>
            </w:r>
          </w:p>
        </w:tc>
        <w:tc>
          <w:tcPr>
            <w:tcW w:w="1843" w:type="dxa"/>
          </w:tcPr>
          <w:p w:rsidR="006B51EC" w:rsidRDefault="006B51EC" w:rsidP="00F12F81">
            <w:pPr>
              <w:pStyle w:val="PargrafodaLista"/>
              <w:tabs>
                <w:tab w:val="left" w:pos="4883"/>
              </w:tabs>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Primary key</w:t>
            </w:r>
          </w:p>
        </w:tc>
        <w:tc>
          <w:tcPr>
            <w:tcW w:w="1666" w:type="dxa"/>
          </w:tcPr>
          <w:p w:rsidR="006B51EC" w:rsidRDefault="006B51EC" w:rsidP="00F12F81">
            <w:pPr>
              <w:pStyle w:val="PargrafodaLista"/>
              <w:tabs>
                <w:tab w:val="left" w:pos="4883"/>
              </w:tabs>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6B51EC" w:rsidTr="00494ED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60" w:type="dxa"/>
          </w:tcPr>
          <w:p w:rsidR="006B51EC" w:rsidRPr="00C92328" w:rsidRDefault="006B51EC" w:rsidP="00F12F81">
            <w:pPr>
              <w:pStyle w:val="PargrafodaLista"/>
              <w:tabs>
                <w:tab w:val="left" w:pos="4883"/>
              </w:tabs>
              <w:ind w:left="0"/>
              <w:rPr>
                <w:rFonts w:ascii="Times New Roman" w:hAnsi="Times New Roman" w:cs="Times New Roman"/>
                <w:b w:val="0"/>
                <w:sz w:val="24"/>
                <w:szCs w:val="24"/>
              </w:rPr>
            </w:pPr>
            <w:r w:rsidRPr="00C92328">
              <w:rPr>
                <w:rFonts w:ascii="Times New Roman" w:hAnsi="Times New Roman" w:cs="Times New Roman"/>
                <w:b w:val="0"/>
                <w:sz w:val="24"/>
                <w:szCs w:val="24"/>
              </w:rPr>
              <w:t>Nome</w:t>
            </w:r>
          </w:p>
        </w:tc>
        <w:tc>
          <w:tcPr>
            <w:tcW w:w="1831" w:type="dxa"/>
          </w:tcPr>
          <w:p w:rsidR="006B51EC" w:rsidRDefault="006B51EC" w:rsidP="00F12F81">
            <w:pPr>
              <w:pStyle w:val="PargrafodaLista"/>
              <w:tabs>
                <w:tab w:val="left" w:pos="4883"/>
              </w:tabs>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Varchar(30)</w:t>
            </w:r>
          </w:p>
        </w:tc>
        <w:tc>
          <w:tcPr>
            <w:tcW w:w="1843" w:type="dxa"/>
          </w:tcPr>
          <w:p w:rsidR="006B51EC" w:rsidRDefault="006B51EC" w:rsidP="00F12F81">
            <w:pPr>
              <w:pStyle w:val="PargrafodaLista"/>
              <w:tabs>
                <w:tab w:val="left" w:pos="4883"/>
              </w:tabs>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1666" w:type="dxa"/>
          </w:tcPr>
          <w:p w:rsidR="006B51EC" w:rsidRDefault="006B51EC" w:rsidP="00F12F81">
            <w:pPr>
              <w:pStyle w:val="PargrafodaLista"/>
              <w:tabs>
                <w:tab w:val="left" w:pos="4883"/>
              </w:tabs>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6B51EC" w:rsidTr="00494EDC">
        <w:trPr>
          <w:jc w:val="center"/>
        </w:trPr>
        <w:tc>
          <w:tcPr>
            <w:cnfStyle w:val="001000000000" w:firstRow="0" w:lastRow="0" w:firstColumn="1" w:lastColumn="0" w:oddVBand="0" w:evenVBand="0" w:oddHBand="0" w:evenHBand="0" w:firstRowFirstColumn="0" w:firstRowLastColumn="0" w:lastRowFirstColumn="0" w:lastRowLastColumn="0"/>
            <w:tcW w:w="2660" w:type="dxa"/>
          </w:tcPr>
          <w:p w:rsidR="006B51EC" w:rsidRPr="00C92328" w:rsidRDefault="006B51EC" w:rsidP="00F12F81">
            <w:pPr>
              <w:pStyle w:val="PargrafodaLista"/>
              <w:tabs>
                <w:tab w:val="left" w:pos="4883"/>
              </w:tabs>
              <w:ind w:left="0"/>
              <w:rPr>
                <w:rFonts w:ascii="Times New Roman" w:hAnsi="Times New Roman" w:cs="Times New Roman"/>
                <w:b w:val="0"/>
                <w:sz w:val="24"/>
                <w:szCs w:val="24"/>
              </w:rPr>
            </w:pPr>
            <w:r w:rsidRPr="00C92328">
              <w:rPr>
                <w:rFonts w:ascii="Times New Roman" w:hAnsi="Times New Roman" w:cs="Times New Roman"/>
                <w:b w:val="0"/>
                <w:sz w:val="24"/>
                <w:szCs w:val="24"/>
              </w:rPr>
              <w:t>Descr</w:t>
            </w:r>
            <w:r>
              <w:rPr>
                <w:rFonts w:ascii="Times New Roman" w:hAnsi="Times New Roman" w:cs="Times New Roman"/>
                <w:b w:val="0"/>
                <w:sz w:val="24"/>
                <w:szCs w:val="24"/>
              </w:rPr>
              <w:t>i</w:t>
            </w:r>
            <w:r w:rsidRPr="00C92328">
              <w:rPr>
                <w:rFonts w:ascii="Times New Roman" w:hAnsi="Times New Roman" w:cs="Times New Roman"/>
                <w:b w:val="0"/>
                <w:sz w:val="24"/>
                <w:szCs w:val="24"/>
              </w:rPr>
              <w:t>cao</w:t>
            </w:r>
          </w:p>
        </w:tc>
        <w:tc>
          <w:tcPr>
            <w:tcW w:w="1831" w:type="dxa"/>
          </w:tcPr>
          <w:p w:rsidR="006B51EC" w:rsidRDefault="006B51EC" w:rsidP="00F12F81">
            <w:pPr>
              <w:pStyle w:val="PargrafodaLista"/>
              <w:tabs>
                <w:tab w:val="left" w:pos="4883"/>
              </w:tabs>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Varchar(30)</w:t>
            </w:r>
          </w:p>
        </w:tc>
        <w:tc>
          <w:tcPr>
            <w:tcW w:w="1843" w:type="dxa"/>
          </w:tcPr>
          <w:p w:rsidR="006B51EC" w:rsidRDefault="006B51EC" w:rsidP="00F12F81">
            <w:pPr>
              <w:pStyle w:val="PargrafodaLista"/>
              <w:tabs>
                <w:tab w:val="left" w:pos="4883"/>
              </w:tabs>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1666" w:type="dxa"/>
          </w:tcPr>
          <w:p w:rsidR="006B51EC" w:rsidRDefault="006B51EC" w:rsidP="00F12F81">
            <w:pPr>
              <w:pStyle w:val="PargrafodaLista"/>
              <w:tabs>
                <w:tab w:val="left" w:pos="4883"/>
              </w:tabs>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6B51EC" w:rsidTr="00494ED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60" w:type="dxa"/>
          </w:tcPr>
          <w:p w:rsidR="006B51EC" w:rsidRPr="00C92328" w:rsidRDefault="006B51EC" w:rsidP="00F12F81">
            <w:pPr>
              <w:pStyle w:val="PargrafodaLista"/>
              <w:tabs>
                <w:tab w:val="left" w:pos="4883"/>
              </w:tabs>
              <w:ind w:left="0"/>
              <w:rPr>
                <w:rFonts w:ascii="Times New Roman" w:hAnsi="Times New Roman" w:cs="Times New Roman"/>
                <w:b w:val="0"/>
                <w:sz w:val="24"/>
                <w:szCs w:val="24"/>
              </w:rPr>
            </w:pPr>
            <w:r w:rsidRPr="00C92328">
              <w:rPr>
                <w:rFonts w:ascii="Times New Roman" w:hAnsi="Times New Roman" w:cs="Times New Roman"/>
                <w:b w:val="0"/>
                <w:sz w:val="24"/>
                <w:szCs w:val="24"/>
              </w:rPr>
              <w:t>IdTipoProduto</w:t>
            </w:r>
          </w:p>
        </w:tc>
        <w:tc>
          <w:tcPr>
            <w:tcW w:w="1831" w:type="dxa"/>
          </w:tcPr>
          <w:p w:rsidR="006B51EC" w:rsidRDefault="006B51EC" w:rsidP="00F12F81">
            <w:pPr>
              <w:pStyle w:val="PargrafodaLista"/>
              <w:tabs>
                <w:tab w:val="left" w:pos="4883"/>
              </w:tabs>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Int</w:t>
            </w:r>
          </w:p>
        </w:tc>
        <w:tc>
          <w:tcPr>
            <w:tcW w:w="1843" w:type="dxa"/>
          </w:tcPr>
          <w:p w:rsidR="006B51EC" w:rsidRDefault="006B51EC" w:rsidP="00F12F81">
            <w:pPr>
              <w:pStyle w:val="PargrafodaLista"/>
              <w:tabs>
                <w:tab w:val="left" w:pos="4883"/>
              </w:tabs>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1666" w:type="dxa"/>
          </w:tcPr>
          <w:p w:rsidR="006B51EC" w:rsidRDefault="006B51EC" w:rsidP="00F12F81">
            <w:pPr>
              <w:pStyle w:val="PargrafodaLista"/>
              <w:tabs>
                <w:tab w:val="left" w:pos="4883"/>
              </w:tabs>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Foreign key</w:t>
            </w:r>
          </w:p>
        </w:tc>
      </w:tr>
      <w:tr w:rsidR="006B51EC" w:rsidTr="00494EDC">
        <w:trPr>
          <w:jc w:val="center"/>
        </w:trPr>
        <w:tc>
          <w:tcPr>
            <w:cnfStyle w:val="001000000000" w:firstRow="0" w:lastRow="0" w:firstColumn="1" w:lastColumn="0" w:oddVBand="0" w:evenVBand="0" w:oddHBand="0" w:evenHBand="0" w:firstRowFirstColumn="0" w:firstRowLastColumn="0" w:lastRowFirstColumn="0" w:lastRowLastColumn="0"/>
            <w:tcW w:w="2660" w:type="dxa"/>
          </w:tcPr>
          <w:p w:rsidR="006B51EC" w:rsidRPr="00C92328" w:rsidRDefault="006B51EC" w:rsidP="00F12F81">
            <w:pPr>
              <w:pStyle w:val="PargrafodaLista"/>
              <w:tabs>
                <w:tab w:val="left" w:pos="4883"/>
              </w:tabs>
              <w:ind w:left="0"/>
              <w:rPr>
                <w:rFonts w:ascii="Times New Roman" w:hAnsi="Times New Roman" w:cs="Times New Roman"/>
                <w:b w:val="0"/>
                <w:sz w:val="24"/>
                <w:szCs w:val="24"/>
              </w:rPr>
            </w:pPr>
            <w:r w:rsidRPr="00C92328">
              <w:rPr>
                <w:rFonts w:ascii="Times New Roman" w:hAnsi="Times New Roman" w:cs="Times New Roman"/>
                <w:b w:val="0"/>
                <w:sz w:val="24"/>
                <w:szCs w:val="24"/>
              </w:rPr>
              <w:t>Estado</w:t>
            </w:r>
          </w:p>
        </w:tc>
        <w:tc>
          <w:tcPr>
            <w:tcW w:w="1831" w:type="dxa"/>
          </w:tcPr>
          <w:p w:rsidR="006B51EC" w:rsidRDefault="006B51EC" w:rsidP="00F12F81">
            <w:pPr>
              <w:pStyle w:val="PargrafodaLista"/>
              <w:tabs>
                <w:tab w:val="left" w:pos="4883"/>
              </w:tabs>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Tinynt</w:t>
            </w:r>
          </w:p>
        </w:tc>
        <w:tc>
          <w:tcPr>
            <w:tcW w:w="1843" w:type="dxa"/>
          </w:tcPr>
          <w:p w:rsidR="006B51EC" w:rsidRDefault="006B51EC" w:rsidP="00F12F81">
            <w:pPr>
              <w:pStyle w:val="PargrafodaLista"/>
              <w:tabs>
                <w:tab w:val="left" w:pos="4883"/>
              </w:tabs>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1666" w:type="dxa"/>
          </w:tcPr>
          <w:p w:rsidR="006B51EC" w:rsidRDefault="006B51EC" w:rsidP="00494EDC">
            <w:pPr>
              <w:pStyle w:val="PargrafodaLista"/>
              <w:keepNext/>
              <w:tabs>
                <w:tab w:val="left" w:pos="4883"/>
              </w:tabs>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bl>
    <w:p w:rsidR="00287D7E" w:rsidRPr="00494EDC" w:rsidRDefault="00494EDC" w:rsidP="00494EDC">
      <w:pPr>
        <w:pStyle w:val="Legenda"/>
        <w:jc w:val="center"/>
        <w:rPr>
          <w:rFonts w:ascii="Times New Roman" w:hAnsi="Times New Roman" w:cs="Times New Roman"/>
          <w:i w:val="0"/>
          <w:color w:val="auto"/>
          <w:sz w:val="20"/>
          <w:szCs w:val="20"/>
        </w:rPr>
      </w:pPr>
      <w:bookmarkStart w:id="138" w:name="_Toc526105378"/>
      <w:r w:rsidRPr="00494EDC">
        <w:rPr>
          <w:rFonts w:ascii="Times New Roman" w:hAnsi="Times New Roman" w:cs="Times New Roman"/>
          <w:i w:val="0"/>
          <w:color w:val="auto"/>
          <w:sz w:val="20"/>
          <w:szCs w:val="20"/>
        </w:rPr>
        <w:t xml:space="preserve">Tabela 3. </w:t>
      </w:r>
      <w:r w:rsidRPr="00494EDC">
        <w:rPr>
          <w:rFonts w:ascii="Times New Roman" w:hAnsi="Times New Roman" w:cs="Times New Roman"/>
          <w:i w:val="0"/>
          <w:color w:val="auto"/>
          <w:sz w:val="20"/>
          <w:szCs w:val="20"/>
        </w:rPr>
        <w:fldChar w:fldCharType="begin"/>
      </w:r>
      <w:r w:rsidRPr="00494EDC">
        <w:rPr>
          <w:rFonts w:ascii="Times New Roman" w:hAnsi="Times New Roman" w:cs="Times New Roman"/>
          <w:i w:val="0"/>
          <w:color w:val="auto"/>
          <w:sz w:val="20"/>
          <w:szCs w:val="20"/>
        </w:rPr>
        <w:instrText xml:space="preserve"> SEQ Tabela_3. \* ARABIC </w:instrText>
      </w:r>
      <w:r w:rsidRPr="00494EDC">
        <w:rPr>
          <w:rFonts w:ascii="Times New Roman" w:hAnsi="Times New Roman" w:cs="Times New Roman"/>
          <w:i w:val="0"/>
          <w:color w:val="auto"/>
          <w:sz w:val="20"/>
          <w:szCs w:val="20"/>
        </w:rPr>
        <w:fldChar w:fldCharType="separate"/>
      </w:r>
      <w:r>
        <w:rPr>
          <w:rFonts w:ascii="Times New Roman" w:hAnsi="Times New Roman" w:cs="Times New Roman"/>
          <w:i w:val="0"/>
          <w:noProof/>
          <w:color w:val="auto"/>
          <w:sz w:val="20"/>
          <w:szCs w:val="20"/>
        </w:rPr>
        <w:t>13</w:t>
      </w:r>
      <w:r w:rsidRPr="00494EDC">
        <w:rPr>
          <w:rFonts w:ascii="Times New Roman" w:hAnsi="Times New Roman" w:cs="Times New Roman"/>
          <w:i w:val="0"/>
          <w:color w:val="auto"/>
          <w:sz w:val="20"/>
          <w:szCs w:val="20"/>
        </w:rPr>
        <w:fldChar w:fldCharType="end"/>
      </w:r>
      <w:r w:rsidR="008A06AA" w:rsidRPr="00494EDC">
        <w:rPr>
          <w:rFonts w:ascii="Times New Roman" w:hAnsi="Times New Roman" w:cs="Times New Roman"/>
          <w:i w:val="0"/>
          <w:color w:val="auto"/>
          <w:sz w:val="20"/>
          <w:szCs w:val="20"/>
        </w:rPr>
        <w:t xml:space="preserve"> </w:t>
      </w:r>
      <w:r w:rsidR="00F64A4D" w:rsidRPr="00494EDC">
        <w:rPr>
          <w:rFonts w:ascii="Times New Roman" w:hAnsi="Times New Roman" w:cs="Times New Roman"/>
          <w:i w:val="0"/>
          <w:color w:val="auto"/>
          <w:sz w:val="20"/>
          <w:szCs w:val="20"/>
        </w:rPr>
        <w:t>Tabela produto</w:t>
      </w:r>
      <w:bookmarkEnd w:id="138"/>
    </w:p>
    <w:tbl>
      <w:tblPr>
        <w:tblStyle w:val="GrelhaMdia1-Cor1"/>
        <w:tblW w:w="0" w:type="auto"/>
        <w:jc w:val="center"/>
        <w:tblLayout w:type="fixed"/>
        <w:tblLook w:val="04A0" w:firstRow="1" w:lastRow="0" w:firstColumn="1" w:lastColumn="0" w:noHBand="0" w:noVBand="1"/>
      </w:tblPr>
      <w:tblGrid>
        <w:gridCol w:w="1809"/>
        <w:gridCol w:w="1701"/>
        <w:gridCol w:w="1843"/>
        <w:gridCol w:w="1559"/>
      </w:tblGrid>
      <w:tr w:rsidR="00565A9A" w:rsidTr="00494ED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912" w:type="dxa"/>
            <w:gridSpan w:val="4"/>
          </w:tcPr>
          <w:p w:rsidR="00565A9A" w:rsidRDefault="00565A9A" w:rsidP="00494EDC">
            <w:pPr>
              <w:jc w:val="both"/>
              <w:rPr>
                <w:rFonts w:ascii="Times New Roman" w:hAnsi="Times New Roman" w:cs="Times New Roman"/>
                <w:sz w:val="24"/>
                <w:szCs w:val="24"/>
                <w:lang w:eastAsia="pt-PT"/>
              </w:rPr>
            </w:pPr>
            <w:r>
              <w:rPr>
                <w:rFonts w:ascii="Times New Roman" w:hAnsi="Times New Roman" w:cs="Times New Roman"/>
                <w:sz w:val="24"/>
                <w:szCs w:val="24"/>
                <w:lang w:eastAsia="pt-PT"/>
              </w:rPr>
              <w:t xml:space="preserve">                                                 TbProdutoStock</w:t>
            </w:r>
          </w:p>
        </w:tc>
      </w:tr>
      <w:tr w:rsidR="00C1683A" w:rsidTr="00494EDC">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809" w:type="dxa"/>
          </w:tcPr>
          <w:p w:rsidR="00930085" w:rsidRPr="00C1683A" w:rsidRDefault="00565A9A" w:rsidP="00494EDC">
            <w:pPr>
              <w:jc w:val="both"/>
              <w:rPr>
                <w:rFonts w:ascii="Times New Roman" w:hAnsi="Times New Roman" w:cs="Times New Roman"/>
                <w:sz w:val="24"/>
                <w:szCs w:val="24"/>
                <w:lang w:eastAsia="pt-PT"/>
              </w:rPr>
            </w:pPr>
            <w:r w:rsidRPr="00C1683A">
              <w:rPr>
                <w:rFonts w:ascii="Times New Roman" w:hAnsi="Times New Roman" w:cs="Times New Roman"/>
                <w:sz w:val="24"/>
                <w:szCs w:val="24"/>
                <w:lang w:eastAsia="pt-PT"/>
              </w:rPr>
              <w:t>Atributos</w:t>
            </w:r>
          </w:p>
        </w:tc>
        <w:tc>
          <w:tcPr>
            <w:tcW w:w="1701" w:type="dxa"/>
          </w:tcPr>
          <w:p w:rsidR="00930085" w:rsidRPr="0077026A" w:rsidRDefault="00565A9A" w:rsidP="00494EDC">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lang w:eastAsia="pt-PT"/>
              </w:rPr>
            </w:pPr>
            <w:r w:rsidRPr="0077026A">
              <w:rPr>
                <w:rFonts w:ascii="Times New Roman" w:hAnsi="Times New Roman" w:cs="Times New Roman"/>
                <w:b/>
                <w:sz w:val="24"/>
                <w:szCs w:val="24"/>
                <w:lang w:eastAsia="pt-PT"/>
              </w:rPr>
              <w:t>Tipo de dados</w:t>
            </w:r>
          </w:p>
        </w:tc>
        <w:tc>
          <w:tcPr>
            <w:tcW w:w="1843" w:type="dxa"/>
          </w:tcPr>
          <w:p w:rsidR="00930085" w:rsidRPr="0077026A" w:rsidRDefault="00565A9A" w:rsidP="00494EDC">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lang w:eastAsia="pt-PT"/>
              </w:rPr>
            </w:pPr>
            <w:r w:rsidRPr="0077026A">
              <w:rPr>
                <w:rFonts w:ascii="Times New Roman" w:hAnsi="Times New Roman" w:cs="Times New Roman"/>
                <w:b/>
                <w:sz w:val="24"/>
                <w:szCs w:val="24"/>
                <w:lang w:eastAsia="pt-PT"/>
              </w:rPr>
              <w:t>PK</w:t>
            </w:r>
          </w:p>
        </w:tc>
        <w:tc>
          <w:tcPr>
            <w:tcW w:w="1559" w:type="dxa"/>
          </w:tcPr>
          <w:p w:rsidR="00930085" w:rsidRPr="0077026A" w:rsidRDefault="00565A9A" w:rsidP="00494EDC">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lang w:eastAsia="pt-PT"/>
              </w:rPr>
            </w:pPr>
            <w:r w:rsidRPr="0077026A">
              <w:rPr>
                <w:rFonts w:ascii="Times New Roman" w:hAnsi="Times New Roman" w:cs="Times New Roman"/>
                <w:b/>
                <w:sz w:val="24"/>
                <w:szCs w:val="24"/>
                <w:lang w:eastAsia="pt-PT"/>
              </w:rPr>
              <w:t>FK</w:t>
            </w:r>
          </w:p>
        </w:tc>
      </w:tr>
      <w:tr w:rsidR="00C1683A" w:rsidTr="00494EDC">
        <w:trPr>
          <w:jc w:val="center"/>
        </w:trPr>
        <w:tc>
          <w:tcPr>
            <w:cnfStyle w:val="001000000000" w:firstRow="0" w:lastRow="0" w:firstColumn="1" w:lastColumn="0" w:oddVBand="0" w:evenVBand="0" w:oddHBand="0" w:evenHBand="0" w:firstRowFirstColumn="0" w:firstRowLastColumn="0" w:lastRowFirstColumn="0" w:lastRowLastColumn="0"/>
            <w:tcW w:w="1809" w:type="dxa"/>
          </w:tcPr>
          <w:p w:rsidR="00930085" w:rsidRPr="00C1683A" w:rsidRDefault="00565A9A" w:rsidP="00494EDC">
            <w:pPr>
              <w:jc w:val="both"/>
              <w:rPr>
                <w:rFonts w:ascii="Times New Roman" w:hAnsi="Times New Roman" w:cs="Times New Roman"/>
                <w:b w:val="0"/>
                <w:sz w:val="24"/>
                <w:szCs w:val="24"/>
                <w:lang w:eastAsia="pt-PT"/>
              </w:rPr>
            </w:pPr>
            <w:r w:rsidRPr="00C1683A">
              <w:rPr>
                <w:rFonts w:ascii="Times New Roman" w:hAnsi="Times New Roman" w:cs="Times New Roman"/>
                <w:b w:val="0"/>
                <w:sz w:val="24"/>
                <w:szCs w:val="24"/>
                <w:lang w:eastAsia="pt-PT"/>
              </w:rPr>
              <w:t>IdProdutoStock</w:t>
            </w:r>
          </w:p>
        </w:tc>
        <w:tc>
          <w:tcPr>
            <w:tcW w:w="1701" w:type="dxa"/>
          </w:tcPr>
          <w:p w:rsidR="00930085" w:rsidRDefault="0077026A" w:rsidP="00494EDC">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eastAsia="pt-PT"/>
              </w:rPr>
            </w:pPr>
            <w:r>
              <w:rPr>
                <w:rFonts w:ascii="Times New Roman" w:hAnsi="Times New Roman" w:cs="Times New Roman"/>
                <w:sz w:val="24"/>
                <w:szCs w:val="24"/>
                <w:lang w:eastAsia="pt-PT"/>
              </w:rPr>
              <w:t xml:space="preserve"> Int</w:t>
            </w:r>
          </w:p>
        </w:tc>
        <w:tc>
          <w:tcPr>
            <w:tcW w:w="1843" w:type="dxa"/>
          </w:tcPr>
          <w:p w:rsidR="00930085" w:rsidRDefault="0077026A" w:rsidP="00494EDC">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eastAsia="pt-PT"/>
              </w:rPr>
            </w:pPr>
            <w:r>
              <w:rPr>
                <w:rFonts w:ascii="Times New Roman" w:hAnsi="Times New Roman" w:cs="Times New Roman"/>
                <w:sz w:val="24"/>
                <w:szCs w:val="24"/>
                <w:lang w:eastAsia="pt-PT"/>
              </w:rPr>
              <w:t>Primary key</w:t>
            </w:r>
          </w:p>
        </w:tc>
        <w:tc>
          <w:tcPr>
            <w:tcW w:w="1559" w:type="dxa"/>
          </w:tcPr>
          <w:p w:rsidR="00930085" w:rsidRDefault="00930085" w:rsidP="00494EDC">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eastAsia="pt-PT"/>
              </w:rPr>
            </w:pPr>
          </w:p>
        </w:tc>
      </w:tr>
      <w:tr w:rsidR="00C1683A" w:rsidTr="00494ED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09" w:type="dxa"/>
          </w:tcPr>
          <w:p w:rsidR="00930085" w:rsidRPr="00C1683A" w:rsidRDefault="00565A9A" w:rsidP="00494EDC">
            <w:pPr>
              <w:jc w:val="both"/>
              <w:rPr>
                <w:rFonts w:ascii="Times New Roman" w:hAnsi="Times New Roman" w:cs="Times New Roman"/>
                <w:b w:val="0"/>
                <w:sz w:val="24"/>
                <w:szCs w:val="24"/>
                <w:lang w:eastAsia="pt-PT"/>
              </w:rPr>
            </w:pPr>
            <w:r w:rsidRPr="00C1683A">
              <w:rPr>
                <w:rFonts w:ascii="Times New Roman" w:hAnsi="Times New Roman" w:cs="Times New Roman"/>
                <w:b w:val="0"/>
                <w:sz w:val="24"/>
                <w:szCs w:val="24"/>
                <w:lang w:eastAsia="pt-PT"/>
              </w:rPr>
              <w:t>IdPr</w:t>
            </w:r>
            <w:r w:rsidR="00287D7E" w:rsidRPr="00C1683A">
              <w:rPr>
                <w:rFonts w:ascii="Times New Roman" w:hAnsi="Times New Roman" w:cs="Times New Roman"/>
                <w:b w:val="0"/>
                <w:sz w:val="24"/>
                <w:szCs w:val="24"/>
                <w:lang w:eastAsia="pt-PT"/>
              </w:rPr>
              <w:t>oduto</w:t>
            </w:r>
          </w:p>
        </w:tc>
        <w:tc>
          <w:tcPr>
            <w:tcW w:w="1701" w:type="dxa"/>
          </w:tcPr>
          <w:p w:rsidR="00930085" w:rsidRDefault="0077026A" w:rsidP="00494EDC">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eastAsia="pt-PT"/>
              </w:rPr>
            </w:pPr>
            <w:r>
              <w:rPr>
                <w:rFonts w:ascii="Times New Roman" w:hAnsi="Times New Roman" w:cs="Times New Roman"/>
                <w:sz w:val="24"/>
                <w:szCs w:val="24"/>
                <w:lang w:eastAsia="pt-PT"/>
              </w:rPr>
              <w:t>Int</w:t>
            </w:r>
          </w:p>
        </w:tc>
        <w:tc>
          <w:tcPr>
            <w:tcW w:w="1843" w:type="dxa"/>
          </w:tcPr>
          <w:p w:rsidR="00930085" w:rsidRDefault="00930085" w:rsidP="00494EDC">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eastAsia="pt-PT"/>
              </w:rPr>
            </w:pPr>
          </w:p>
        </w:tc>
        <w:tc>
          <w:tcPr>
            <w:tcW w:w="1559" w:type="dxa"/>
          </w:tcPr>
          <w:p w:rsidR="00930085" w:rsidRDefault="0077026A" w:rsidP="00494EDC">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eastAsia="pt-PT"/>
              </w:rPr>
            </w:pPr>
            <w:r>
              <w:rPr>
                <w:rFonts w:ascii="Times New Roman" w:hAnsi="Times New Roman" w:cs="Times New Roman"/>
                <w:sz w:val="24"/>
                <w:szCs w:val="24"/>
                <w:lang w:eastAsia="pt-PT"/>
              </w:rPr>
              <w:t>Foreign key</w:t>
            </w:r>
          </w:p>
        </w:tc>
      </w:tr>
      <w:tr w:rsidR="00C1683A" w:rsidTr="00494EDC">
        <w:trPr>
          <w:jc w:val="center"/>
        </w:trPr>
        <w:tc>
          <w:tcPr>
            <w:cnfStyle w:val="001000000000" w:firstRow="0" w:lastRow="0" w:firstColumn="1" w:lastColumn="0" w:oddVBand="0" w:evenVBand="0" w:oddHBand="0" w:evenHBand="0" w:firstRowFirstColumn="0" w:firstRowLastColumn="0" w:lastRowFirstColumn="0" w:lastRowLastColumn="0"/>
            <w:tcW w:w="1809" w:type="dxa"/>
          </w:tcPr>
          <w:p w:rsidR="00930085" w:rsidRPr="00C1683A" w:rsidRDefault="00565A9A" w:rsidP="00494EDC">
            <w:pPr>
              <w:jc w:val="both"/>
              <w:rPr>
                <w:rFonts w:ascii="Times New Roman" w:hAnsi="Times New Roman" w:cs="Times New Roman"/>
                <w:b w:val="0"/>
                <w:sz w:val="24"/>
                <w:szCs w:val="24"/>
                <w:lang w:eastAsia="pt-PT"/>
              </w:rPr>
            </w:pPr>
            <w:r w:rsidRPr="00C1683A">
              <w:rPr>
                <w:rFonts w:ascii="Times New Roman" w:hAnsi="Times New Roman" w:cs="Times New Roman"/>
                <w:b w:val="0"/>
                <w:sz w:val="24"/>
                <w:szCs w:val="24"/>
                <w:lang w:eastAsia="pt-PT"/>
              </w:rPr>
              <w:t>IdStock</w:t>
            </w:r>
          </w:p>
        </w:tc>
        <w:tc>
          <w:tcPr>
            <w:tcW w:w="1701" w:type="dxa"/>
          </w:tcPr>
          <w:p w:rsidR="00930085" w:rsidRDefault="0077026A" w:rsidP="00494EDC">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eastAsia="pt-PT"/>
              </w:rPr>
            </w:pPr>
            <w:r>
              <w:rPr>
                <w:rFonts w:ascii="Times New Roman" w:hAnsi="Times New Roman" w:cs="Times New Roman"/>
                <w:sz w:val="24"/>
                <w:szCs w:val="24"/>
                <w:lang w:eastAsia="pt-PT"/>
              </w:rPr>
              <w:t>Int</w:t>
            </w:r>
          </w:p>
        </w:tc>
        <w:tc>
          <w:tcPr>
            <w:tcW w:w="1843" w:type="dxa"/>
          </w:tcPr>
          <w:p w:rsidR="00930085" w:rsidRDefault="00930085" w:rsidP="00494EDC">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eastAsia="pt-PT"/>
              </w:rPr>
            </w:pPr>
          </w:p>
        </w:tc>
        <w:tc>
          <w:tcPr>
            <w:tcW w:w="1559" w:type="dxa"/>
          </w:tcPr>
          <w:p w:rsidR="00930085" w:rsidRDefault="0077026A" w:rsidP="00494EDC">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eastAsia="pt-PT"/>
              </w:rPr>
            </w:pPr>
            <w:r>
              <w:rPr>
                <w:rFonts w:ascii="Times New Roman" w:hAnsi="Times New Roman" w:cs="Times New Roman"/>
                <w:sz w:val="24"/>
                <w:szCs w:val="24"/>
                <w:lang w:eastAsia="pt-PT"/>
              </w:rPr>
              <w:t>Foreign key</w:t>
            </w:r>
          </w:p>
        </w:tc>
      </w:tr>
      <w:tr w:rsidR="00C1683A" w:rsidTr="00494ED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09" w:type="dxa"/>
          </w:tcPr>
          <w:p w:rsidR="00930085" w:rsidRPr="00C1683A" w:rsidRDefault="00565A9A" w:rsidP="00494EDC">
            <w:pPr>
              <w:jc w:val="both"/>
              <w:rPr>
                <w:rFonts w:ascii="Times New Roman" w:hAnsi="Times New Roman" w:cs="Times New Roman"/>
                <w:b w:val="0"/>
                <w:sz w:val="24"/>
                <w:szCs w:val="24"/>
                <w:lang w:eastAsia="pt-PT"/>
              </w:rPr>
            </w:pPr>
            <w:r w:rsidRPr="00C1683A">
              <w:rPr>
                <w:rFonts w:ascii="Times New Roman" w:hAnsi="Times New Roman" w:cs="Times New Roman"/>
                <w:b w:val="0"/>
                <w:sz w:val="24"/>
                <w:szCs w:val="24"/>
                <w:lang w:eastAsia="pt-PT"/>
              </w:rPr>
              <w:t>Quantidade</w:t>
            </w:r>
          </w:p>
        </w:tc>
        <w:tc>
          <w:tcPr>
            <w:tcW w:w="1701" w:type="dxa"/>
          </w:tcPr>
          <w:p w:rsidR="00930085" w:rsidRDefault="0077026A" w:rsidP="00494EDC">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eastAsia="pt-PT"/>
              </w:rPr>
            </w:pPr>
            <w:r>
              <w:rPr>
                <w:rFonts w:ascii="Times New Roman" w:hAnsi="Times New Roman" w:cs="Times New Roman"/>
                <w:sz w:val="24"/>
                <w:szCs w:val="24"/>
                <w:lang w:eastAsia="pt-PT"/>
              </w:rPr>
              <w:t>Int</w:t>
            </w:r>
          </w:p>
        </w:tc>
        <w:tc>
          <w:tcPr>
            <w:tcW w:w="1843" w:type="dxa"/>
          </w:tcPr>
          <w:p w:rsidR="00930085" w:rsidRDefault="00930085" w:rsidP="00494EDC">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eastAsia="pt-PT"/>
              </w:rPr>
            </w:pPr>
          </w:p>
        </w:tc>
        <w:tc>
          <w:tcPr>
            <w:tcW w:w="1559" w:type="dxa"/>
          </w:tcPr>
          <w:p w:rsidR="00930085" w:rsidRDefault="00930085" w:rsidP="00494EDC">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eastAsia="pt-PT"/>
              </w:rPr>
            </w:pPr>
          </w:p>
        </w:tc>
      </w:tr>
      <w:tr w:rsidR="00C1683A" w:rsidTr="00494EDC">
        <w:trPr>
          <w:trHeight w:val="297"/>
          <w:jc w:val="center"/>
        </w:trPr>
        <w:tc>
          <w:tcPr>
            <w:cnfStyle w:val="001000000000" w:firstRow="0" w:lastRow="0" w:firstColumn="1" w:lastColumn="0" w:oddVBand="0" w:evenVBand="0" w:oddHBand="0" w:evenHBand="0" w:firstRowFirstColumn="0" w:firstRowLastColumn="0" w:lastRowFirstColumn="0" w:lastRowLastColumn="0"/>
            <w:tcW w:w="1809" w:type="dxa"/>
          </w:tcPr>
          <w:p w:rsidR="00565A9A" w:rsidRPr="00C1683A" w:rsidRDefault="00565A9A" w:rsidP="00494EDC">
            <w:pPr>
              <w:jc w:val="both"/>
              <w:rPr>
                <w:rFonts w:ascii="Times New Roman" w:hAnsi="Times New Roman" w:cs="Times New Roman"/>
                <w:b w:val="0"/>
                <w:sz w:val="24"/>
                <w:szCs w:val="24"/>
                <w:lang w:eastAsia="pt-PT"/>
              </w:rPr>
            </w:pPr>
            <w:r w:rsidRPr="00C1683A">
              <w:rPr>
                <w:rFonts w:ascii="Times New Roman" w:hAnsi="Times New Roman" w:cs="Times New Roman"/>
                <w:b w:val="0"/>
                <w:sz w:val="24"/>
                <w:szCs w:val="24"/>
                <w:lang w:eastAsia="pt-PT"/>
              </w:rPr>
              <w:t>IdPreco</w:t>
            </w:r>
          </w:p>
        </w:tc>
        <w:tc>
          <w:tcPr>
            <w:tcW w:w="1701" w:type="dxa"/>
          </w:tcPr>
          <w:p w:rsidR="00565A9A" w:rsidRDefault="0077026A" w:rsidP="00494EDC">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eastAsia="pt-PT"/>
              </w:rPr>
            </w:pPr>
            <w:r>
              <w:rPr>
                <w:rFonts w:ascii="Times New Roman" w:hAnsi="Times New Roman" w:cs="Times New Roman"/>
                <w:sz w:val="24"/>
                <w:szCs w:val="24"/>
                <w:lang w:eastAsia="pt-PT"/>
              </w:rPr>
              <w:t>Int</w:t>
            </w:r>
          </w:p>
        </w:tc>
        <w:tc>
          <w:tcPr>
            <w:tcW w:w="1843" w:type="dxa"/>
          </w:tcPr>
          <w:p w:rsidR="00565A9A" w:rsidRDefault="00565A9A" w:rsidP="00494EDC">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eastAsia="pt-PT"/>
              </w:rPr>
            </w:pPr>
          </w:p>
        </w:tc>
        <w:tc>
          <w:tcPr>
            <w:tcW w:w="1559" w:type="dxa"/>
          </w:tcPr>
          <w:p w:rsidR="00565A9A" w:rsidRDefault="00565A9A" w:rsidP="00494EDC">
            <w:pPr>
              <w:keepNext/>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eastAsia="pt-PT"/>
              </w:rPr>
            </w:pPr>
          </w:p>
        </w:tc>
      </w:tr>
    </w:tbl>
    <w:p w:rsidR="006B51EC" w:rsidRPr="00494EDC" w:rsidRDefault="00494EDC" w:rsidP="00494EDC">
      <w:pPr>
        <w:pStyle w:val="Legenda"/>
        <w:jc w:val="center"/>
        <w:rPr>
          <w:rFonts w:ascii="Times New Roman" w:hAnsi="Times New Roman" w:cs="Times New Roman"/>
          <w:i w:val="0"/>
          <w:color w:val="auto"/>
          <w:sz w:val="20"/>
          <w:szCs w:val="20"/>
          <w:lang w:eastAsia="pt-PT"/>
        </w:rPr>
      </w:pPr>
      <w:bookmarkStart w:id="139" w:name="_Toc526105379"/>
      <w:r w:rsidRPr="00494EDC">
        <w:rPr>
          <w:rFonts w:ascii="Times New Roman" w:hAnsi="Times New Roman" w:cs="Times New Roman"/>
          <w:i w:val="0"/>
          <w:color w:val="auto"/>
          <w:sz w:val="20"/>
          <w:szCs w:val="20"/>
        </w:rPr>
        <w:t xml:space="preserve">Tabela 3. </w:t>
      </w:r>
      <w:r w:rsidRPr="00494EDC">
        <w:rPr>
          <w:rFonts w:ascii="Times New Roman" w:hAnsi="Times New Roman" w:cs="Times New Roman"/>
          <w:i w:val="0"/>
          <w:color w:val="auto"/>
          <w:sz w:val="20"/>
          <w:szCs w:val="20"/>
        </w:rPr>
        <w:fldChar w:fldCharType="begin"/>
      </w:r>
      <w:r w:rsidRPr="00494EDC">
        <w:rPr>
          <w:rFonts w:ascii="Times New Roman" w:hAnsi="Times New Roman" w:cs="Times New Roman"/>
          <w:i w:val="0"/>
          <w:color w:val="auto"/>
          <w:sz w:val="20"/>
          <w:szCs w:val="20"/>
        </w:rPr>
        <w:instrText xml:space="preserve"> SEQ Tabela_3. \* ARABIC </w:instrText>
      </w:r>
      <w:r w:rsidRPr="00494EDC">
        <w:rPr>
          <w:rFonts w:ascii="Times New Roman" w:hAnsi="Times New Roman" w:cs="Times New Roman"/>
          <w:i w:val="0"/>
          <w:color w:val="auto"/>
          <w:sz w:val="20"/>
          <w:szCs w:val="20"/>
        </w:rPr>
        <w:fldChar w:fldCharType="separate"/>
      </w:r>
      <w:r>
        <w:rPr>
          <w:rFonts w:ascii="Times New Roman" w:hAnsi="Times New Roman" w:cs="Times New Roman"/>
          <w:i w:val="0"/>
          <w:noProof/>
          <w:color w:val="auto"/>
          <w:sz w:val="20"/>
          <w:szCs w:val="20"/>
        </w:rPr>
        <w:t>14</w:t>
      </w:r>
      <w:r w:rsidRPr="00494EDC">
        <w:rPr>
          <w:rFonts w:ascii="Times New Roman" w:hAnsi="Times New Roman" w:cs="Times New Roman"/>
          <w:i w:val="0"/>
          <w:color w:val="auto"/>
          <w:sz w:val="20"/>
          <w:szCs w:val="20"/>
        </w:rPr>
        <w:fldChar w:fldCharType="end"/>
      </w:r>
      <w:r w:rsidR="00287D7E" w:rsidRPr="00494EDC">
        <w:rPr>
          <w:rFonts w:ascii="Times New Roman" w:hAnsi="Times New Roman" w:cs="Times New Roman"/>
          <w:i w:val="0"/>
          <w:color w:val="auto"/>
          <w:sz w:val="20"/>
          <w:szCs w:val="20"/>
        </w:rPr>
        <w:t xml:space="preserve"> ProdutoStock</w:t>
      </w:r>
      <w:bookmarkEnd w:id="139"/>
    </w:p>
    <w:p w:rsidR="006B51EC" w:rsidRDefault="006B51EC" w:rsidP="00066E28">
      <w:pPr>
        <w:pStyle w:val="PargrafodaLista"/>
        <w:numPr>
          <w:ilvl w:val="0"/>
          <w:numId w:val="25"/>
        </w:numPr>
        <w:spacing w:after="200" w:line="276" w:lineRule="auto"/>
        <w:jc w:val="both"/>
        <w:rPr>
          <w:rFonts w:ascii="Times New Roman" w:hAnsi="Times New Roman" w:cs="Times New Roman"/>
          <w:sz w:val="24"/>
          <w:szCs w:val="24"/>
        </w:rPr>
      </w:pPr>
      <w:r>
        <w:rPr>
          <w:rFonts w:ascii="Times New Roman" w:hAnsi="Times New Roman" w:cs="Times New Roman"/>
          <w:sz w:val="24"/>
          <w:szCs w:val="24"/>
        </w:rPr>
        <w:t xml:space="preserve">Tabela stock </w:t>
      </w:r>
    </w:p>
    <w:p w:rsidR="006B51EC" w:rsidRDefault="006B51EC" w:rsidP="00494EDC">
      <w:pPr>
        <w:spacing w:line="360" w:lineRule="auto"/>
        <w:ind w:firstLine="708"/>
        <w:jc w:val="both"/>
        <w:rPr>
          <w:rFonts w:ascii="Times New Roman" w:hAnsi="Times New Roman" w:cs="Times New Roman"/>
          <w:sz w:val="24"/>
          <w:szCs w:val="24"/>
        </w:rPr>
      </w:pPr>
      <w:r w:rsidRPr="00494EDC">
        <w:rPr>
          <w:rFonts w:ascii="Times New Roman" w:hAnsi="Times New Roman" w:cs="Times New Roman"/>
          <w:sz w:val="24"/>
          <w:szCs w:val="24"/>
        </w:rPr>
        <w:t>A tabela stock é usada para armazenar os dados das entradas de produtos e as respectivas saídas, toda vez que houver uma nova produção de produto, é registrada a entrada dos mesmos a tabela stock.</w:t>
      </w:r>
    </w:p>
    <w:p w:rsidR="00494EDC" w:rsidRDefault="00494EDC" w:rsidP="00494EDC">
      <w:pPr>
        <w:spacing w:line="360" w:lineRule="auto"/>
        <w:ind w:firstLine="708"/>
        <w:jc w:val="both"/>
        <w:rPr>
          <w:rFonts w:ascii="Times New Roman" w:hAnsi="Times New Roman" w:cs="Times New Roman"/>
          <w:sz w:val="24"/>
          <w:szCs w:val="24"/>
        </w:rPr>
      </w:pPr>
    </w:p>
    <w:p w:rsidR="00494EDC" w:rsidRPr="00494EDC" w:rsidRDefault="00494EDC" w:rsidP="00494EDC">
      <w:pPr>
        <w:spacing w:line="360" w:lineRule="auto"/>
        <w:ind w:firstLine="708"/>
        <w:jc w:val="both"/>
        <w:rPr>
          <w:rFonts w:ascii="Times New Roman" w:hAnsi="Times New Roman" w:cs="Times New Roman"/>
          <w:sz w:val="24"/>
          <w:szCs w:val="24"/>
        </w:rPr>
      </w:pPr>
    </w:p>
    <w:tbl>
      <w:tblPr>
        <w:tblStyle w:val="GrelhaMdia1-Cor1"/>
        <w:tblW w:w="0" w:type="auto"/>
        <w:jc w:val="center"/>
        <w:tblLayout w:type="fixed"/>
        <w:tblLook w:val="04A0" w:firstRow="1" w:lastRow="0" w:firstColumn="1" w:lastColumn="0" w:noHBand="0" w:noVBand="1"/>
      </w:tblPr>
      <w:tblGrid>
        <w:gridCol w:w="1728"/>
        <w:gridCol w:w="1729"/>
        <w:gridCol w:w="1471"/>
        <w:gridCol w:w="1417"/>
      </w:tblGrid>
      <w:tr w:rsidR="006B51EC" w:rsidTr="00494ED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345" w:type="dxa"/>
            <w:gridSpan w:val="4"/>
          </w:tcPr>
          <w:p w:rsidR="006B51EC" w:rsidRDefault="006B51EC" w:rsidP="00F12F81">
            <w:pPr>
              <w:jc w:val="center"/>
              <w:rPr>
                <w:rFonts w:ascii="Times New Roman" w:hAnsi="Times New Roman" w:cs="Times New Roman"/>
                <w:b w:val="0"/>
                <w:sz w:val="24"/>
                <w:szCs w:val="24"/>
              </w:rPr>
            </w:pPr>
            <w:r>
              <w:rPr>
                <w:rFonts w:ascii="Times New Roman" w:hAnsi="Times New Roman" w:cs="Times New Roman"/>
                <w:b w:val="0"/>
                <w:sz w:val="24"/>
                <w:szCs w:val="24"/>
              </w:rPr>
              <w:lastRenderedPageBreak/>
              <w:t>TbStock</w:t>
            </w:r>
          </w:p>
        </w:tc>
      </w:tr>
      <w:tr w:rsidR="006B51EC" w:rsidTr="00494ED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28" w:type="dxa"/>
          </w:tcPr>
          <w:p w:rsidR="006B51EC" w:rsidRPr="00D953B9" w:rsidRDefault="006B51EC" w:rsidP="00F12F81">
            <w:pPr>
              <w:jc w:val="center"/>
              <w:rPr>
                <w:rFonts w:ascii="Times New Roman" w:hAnsi="Times New Roman" w:cs="Times New Roman"/>
                <w:sz w:val="24"/>
                <w:szCs w:val="24"/>
              </w:rPr>
            </w:pPr>
            <w:r w:rsidRPr="00D953B9">
              <w:rPr>
                <w:rFonts w:ascii="Times New Roman" w:hAnsi="Times New Roman" w:cs="Times New Roman"/>
                <w:sz w:val="24"/>
                <w:szCs w:val="24"/>
              </w:rPr>
              <w:t>Atributos</w:t>
            </w:r>
          </w:p>
        </w:tc>
        <w:tc>
          <w:tcPr>
            <w:tcW w:w="1729" w:type="dxa"/>
          </w:tcPr>
          <w:p w:rsidR="006B51EC" w:rsidRDefault="006B51EC" w:rsidP="00F12F8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Pr>
                <w:rFonts w:ascii="Times New Roman" w:hAnsi="Times New Roman" w:cs="Times New Roman"/>
                <w:b/>
                <w:sz w:val="24"/>
                <w:szCs w:val="24"/>
              </w:rPr>
              <w:t>Tipo de Dados</w:t>
            </w:r>
          </w:p>
        </w:tc>
        <w:tc>
          <w:tcPr>
            <w:tcW w:w="1471" w:type="dxa"/>
          </w:tcPr>
          <w:p w:rsidR="006B51EC" w:rsidRDefault="006B51EC" w:rsidP="00F12F8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Pr>
                <w:rFonts w:ascii="Times New Roman" w:hAnsi="Times New Roman" w:cs="Times New Roman"/>
                <w:b/>
                <w:sz w:val="24"/>
                <w:szCs w:val="24"/>
              </w:rPr>
              <w:t>PK</w:t>
            </w:r>
          </w:p>
        </w:tc>
        <w:tc>
          <w:tcPr>
            <w:tcW w:w="1417" w:type="dxa"/>
          </w:tcPr>
          <w:p w:rsidR="006B51EC" w:rsidRDefault="006B51EC" w:rsidP="00F12F8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Pr>
                <w:rFonts w:ascii="Times New Roman" w:hAnsi="Times New Roman" w:cs="Times New Roman"/>
                <w:b/>
                <w:sz w:val="24"/>
                <w:szCs w:val="24"/>
              </w:rPr>
              <w:t>FK</w:t>
            </w:r>
          </w:p>
        </w:tc>
      </w:tr>
      <w:tr w:rsidR="006B51EC" w:rsidTr="00494EDC">
        <w:trPr>
          <w:jc w:val="center"/>
        </w:trPr>
        <w:tc>
          <w:tcPr>
            <w:cnfStyle w:val="001000000000" w:firstRow="0" w:lastRow="0" w:firstColumn="1" w:lastColumn="0" w:oddVBand="0" w:evenVBand="0" w:oddHBand="0" w:evenHBand="0" w:firstRowFirstColumn="0" w:firstRowLastColumn="0" w:lastRowFirstColumn="0" w:lastRowLastColumn="0"/>
            <w:tcW w:w="1728" w:type="dxa"/>
          </w:tcPr>
          <w:p w:rsidR="006B51EC" w:rsidRPr="00F05099" w:rsidRDefault="006B51EC" w:rsidP="00F12F81">
            <w:pPr>
              <w:rPr>
                <w:rFonts w:ascii="Times New Roman" w:hAnsi="Times New Roman" w:cs="Times New Roman"/>
                <w:sz w:val="24"/>
                <w:szCs w:val="24"/>
              </w:rPr>
            </w:pPr>
            <w:r>
              <w:rPr>
                <w:rFonts w:ascii="Times New Roman" w:hAnsi="Times New Roman" w:cs="Times New Roman"/>
                <w:b w:val="0"/>
                <w:sz w:val="24"/>
                <w:szCs w:val="24"/>
              </w:rPr>
              <w:t>I</w:t>
            </w:r>
            <w:r w:rsidRPr="00B41B74">
              <w:rPr>
                <w:rFonts w:ascii="Times New Roman" w:hAnsi="Times New Roman" w:cs="Times New Roman"/>
                <w:b w:val="0"/>
                <w:sz w:val="24"/>
                <w:szCs w:val="24"/>
              </w:rPr>
              <w:t>dStock</w:t>
            </w:r>
          </w:p>
        </w:tc>
        <w:tc>
          <w:tcPr>
            <w:tcW w:w="1729" w:type="dxa"/>
          </w:tcPr>
          <w:p w:rsidR="006B51EC" w:rsidRPr="008A1101" w:rsidRDefault="006B51EC" w:rsidP="00F12F8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Int</w:t>
            </w:r>
          </w:p>
        </w:tc>
        <w:tc>
          <w:tcPr>
            <w:tcW w:w="1471" w:type="dxa"/>
          </w:tcPr>
          <w:p w:rsidR="006B51EC" w:rsidRPr="00481B72" w:rsidRDefault="006B51EC" w:rsidP="00F12F8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Primary key</w:t>
            </w:r>
          </w:p>
        </w:tc>
        <w:tc>
          <w:tcPr>
            <w:tcW w:w="1417" w:type="dxa"/>
          </w:tcPr>
          <w:p w:rsidR="006B51EC" w:rsidRDefault="006B51EC" w:rsidP="00F12F8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p>
        </w:tc>
      </w:tr>
      <w:tr w:rsidR="006B51EC" w:rsidTr="00494ED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28" w:type="dxa"/>
          </w:tcPr>
          <w:p w:rsidR="006B51EC" w:rsidRPr="004F0037" w:rsidRDefault="006B51EC" w:rsidP="00F12F81">
            <w:pPr>
              <w:rPr>
                <w:rFonts w:ascii="Times New Roman" w:hAnsi="Times New Roman" w:cs="Times New Roman"/>
                <w:b w:val="0"/>
                <w:sz w:val="24"/>
                <w:szCs w:val="24"/>
              </w:rPr>
            </w:pPr>
            <w:r w:rsidRPr="004F0037">
              <w:rPr>
                <w:rFonts w:ascii="Times New Roman" w:hAnsi="Times New Roman" w:cs="Times New Roman"/>
                <w:b w:val="0"/>
                <w:sz w:val="24"/>
                <w:szCs w:val="24"/>
              </w:rPr>
              <w:t>Quantidade</w:t>
            </w:r>
          </w:p>
        </w:tc>
        <w:tc>
          <w:tcPr>
            <w:tcW w:w="1729" w:type="dxa"/>
          </w:tcPr>
          <w:p w:rsidR="006B51EC" w:rsidRPr="00B41B74" w:rsidRDefault="006B51EC" w:rsidP="00F12F8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41B74">
              <w:rPr>
                <w:rFonts w:ascii="Times New Roman" w:hAnsi="Times New Roman" w:cs="Times New Roman"/>
              </w:rPr>
              <w:t>Int</w:t>
            </w:r>
          </w:p>
        </w:tc>
        <w:tc>
          <w:tcPr>
            <w:tcW w:w="1471" w:type="dxa"/>
          </w:tcPr>
          <w:p w:rsidR="006B51EC" w:rsidRDefault="006B51EC" w:rsidP="00F12F8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p>
        </w:tc>
        <w:tc>
          <w:tcPr>
            <w:tcW w:w="1417" w:type="dxa"/>
          </w:tcPr>
          <w:p w:rsidR="006B51EC" w:rsidRDefault="006B51EC" w:rsidP="00F12F8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p>
        </w:tc>
      </w:tr>
      <w:tr w:rsidR="006B51EC" w:rsidTr="00494EDC">
        <w:trPr>
          <w:jc w:val="center"/>
        </w:trPr>
        <w:tc>
          <w:tcPr>
            <w:cnfStyle w:val="001000000000" w:firstRow="0" w:lastRow="0" w:firstColumn="1" w:lastColumn="0" w:oddVBand="0" w:evenVBand="0" w:oddHBand="0" w:evenHBand="0" w:firstRowFirstColumn="0" w:firstRowLastColumn="0" w:lastRowFirstColumn="0" w:lastRowLastColumn="0"/>
            <w:tcW w:w="1728" w:type="dxa"/>
          </w:tcPr>
          <w:p w:rsidR="006B51EC" w:rsidRPr="004F0037" w:rsidRDefault="006B51EC" w:rsidP="00F12F81">
            <w:pPr>
              <w:rPr>
                <w:rFonts w:ascii="Times New Roman" w:hAnsi="Times New Roman" w:cs="Times New Roman"/>
                <w:b w:val="0"/>
                <w:sz w:val="24"/>
                <w:szCs w:val="24"/>
              </w:rPr>
            </w:pPr>
            <w:r w:rsidRPr="004F0037">
              <w:rPr>
                <w:rFonts w:ascii="Times New Roman" w:hAnsi="Times New Roman" w:cs="Times New Roman"/>
                <w:b w:val="0"/>
                <w:sz w:val="24"/>
                <w:szCs w:val="24"/>
              </w:rPr>
              <w:t>DataValidade</w:t>
            </w:r>
          </w:p>
        </w:tc>
        <w:tc>
          <w:tcPr>
            <w:tcW w:w="1729" w:type="dxa"/>
          </w:tcPr>
          <w:p w:rsidR="006B51EC" w:rsidRPr="00B41B74" w:rsidRDefault="006B51EC" w:rsidP="00F12F8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41B74">
              <w:rPr>
                <w:rFonts w:ascii="Times New Roman" w:hAnsi="Times New Roman" w:cs="Times New Roman"/>
              </w:rPr>
              <w:t xml:space="preserve">Date </w:t>
            </w:r>
          </w:p>
        </w:tc>
        <w:tc>
          <w:tcPr>
            <w:tcW w:w="1471" w:type="dxa"/>
          </w:tcPr>
          <w:p w:rsidR="006B51EC" w:rsidRDefault="006B51EC" w:rsidP="00F12F8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p>
        </w:tc>
        <w:tc>
          <w:tcPr>
            <w:tcW w:w="1417" w:type="dxa"/>
          </w:tcPr>
          <w:p w:rsidR="006B51EC" w:rsidRDefault="006B51EC" w:rsidP="00F12F8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p>
        </w:tc>
      </w:tr>
      <w:tr w:rsidR="006B51EC" w:rsidRPr="00481B72" w:rsidTr="00494ED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28" w:type="dxa"/>
          </w:tcPr>
          <w:p w:rsidR="006B51EC" w:rsidRPr="004F0037" w:rsidRDefault="006B51EC" w:rsidP="00F12F81">
            <w:pPr>
              <w:rPr>
                <w:rFonts w:ascii="Times New Roman" w:hAnsi="Times New Roman" w:cs="Times New Roman"/>
                <w:b w:val="0"/>
                <w:sz w:val="24"/>
                <w:szCs w:val="24"/>
              </w:rPr>
            </w:pPr>
            <w:r w:rsidRPr="004F0037">
              <w:rPr>
                <w:rFonts w:ascii="Times New Roman" w:hAnsi="Times New Roman" w:cs="Times New Roman"/>
                <w:b w:val="0"/>
                <w:sz w:val="24"/>
                <w:szCs w:val="24"/>
              </w:rPr>
              <w:t>DataProducao</w:t>
            </w:r>
          </w:p>
        </w:tc>
        <w:tc>
          <w:tcPr>
            <w:tcW w:w="1729" w:type="dxa"/>
          </w:tcPr>
          <w:p w:rsidR="006B51EC" w:rsidRPr="00B41B74" w:rsidRDefault="006B51EC" w:rsidP="00F12F8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B41B74">
              <w:rPr>
                <w:rFonts w:ascii="Times New Roman" w:hAnsi="Times New Roman" w:cs="Times New Roman"/>
              </w:rPr>
              <w:t xml:space="preserve">Date </w:t>
            </w:r>
          </w:p>
        </w:tc>
        <w:tc>
          <w:tcPr>
            <w:tcW w:w="1471" w:type="dxa"/>
          </w:tcPr>
          <w:p w:rsidR="006B51EC" w:rsidRDefault="006B51EC" w:rsidP="00F12F8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p>
        </w:tc>
        <w:tc>
          <w:tcPr>
            <w:tcW w:w="1417" w:type="dxa"/>
          </w:tcPr>
          <w:p w:rsidR="006B51EC" w:rsidRPr="00481B72" w:rsidRDefault="006B51EC" w:rsidP="00F12F8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6B51EC" w:rsidRPr="00B41B74" w:rsidTr="00494EDC">
        <w:trPr>
          <w:jc w:val="center"/>
        </w:trPr>
        <w:tc>
          <w:tcPr>
            <w:cnfStyle w:val="001000000000" w:firstRow="0" w:lastRow="0" w:firstColumn="1" w:lastColumn="0" w:oddVBand="0" w:evenVBand="0" w:oddHBand="0" w:evenHBand="0" w:firstRowFirstColumn="0" w:firstRowLastColumn="0" w:lastRowFirstColumn="0" w:lastRowLastColumn="0"/>
            <w:tcW w:w="1728" w:type="dxa"/>
          </w:tcPr>
          <w:p w:rsidR="006B51EC" w:rsidRPr="004F0037" w:rsidRDefault="006B51EC" w:rsidP="00F12F81">
            <w:pPr>
              <w:rPr>
                <w:rFonts w:ascii="Times New Roman" w:hAnsi="Times New Roman" w:cs="Times New Roman"/>
                <w:b w:val="0"/>
                <w:sz w:val="24"/>
                <w:szCs w:val="24"/>
              </w:rPr>
            </w:pPr>
            <w:r>
              <w:rPr>
                <w:rFonts w:ascii="Times New Roman" w:hAnsi="Times New Roman" w:cs="Times New Roman"/>
                <w:b w:val="0"/>
                <w:sz w:val="24"/>
                <w:szCs w:val="24"/>
              </w:rPr>
              <w:t>IdUsuario</w:t>
            </w:r>
          </w:p>
        </w:tc>
        <w:tc>
          <w:tcPr>
            <w:tcW w:w="1729" w:type="dxa"/>
          </w:tcPr>
          <w:p w:rsidR="006B51EC" w:rsidRPr="008A1101" w:rsidRDefault="006B51EC" w:rsidP="00F12F8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Int</w:t>
            </w:r>
          </w:p>
        </w:tc>
        <w:tc>
          <w:tcPr>
            <w:tcW w:w="1471" w:type="dxa"/>
          </w:tcPr>
          <w:p w:rsidR="006B51EC" w:rsidRDefault="006B51EC" w:rsidP="00F12F8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p>
        </w:tc>
        <w:tc>
          <w:tcPr>
            <w:tcW w:w="1417" w:type="dxa"/>
          </w:tcPr>
          <w:p w:rsidR="006B51EC" w:rsidRPr="00B41B74" w:rsidRDefault="006B51EC" w:rsidP="00494EDC">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Foreign key</w:t>
            </w:r>
          </w:p>
        </w:tc>
      </w:tr>
    </w:tbl>
    <w:p w:rsidR="006B51EC" w:rsidRPr="00494EDC" w:rsidRDefault="00494EDC" w:rsidP="00494EDC">
      <w:pPr>
        <w:pStyle w:val="Legenda"/>
        <w:jc w:val="center"/>
        <w:rPr>
          <w:rFonts w:ascii="Times New Roman" w:hAnsi="Times New Roman" w:cs="Times New Roman"/>
          <w:i w:val="0"/>
          <w:color w:val="auto"/>
          <w:sz w:val="20"/>
          <w:szCs w:val="20"/>
        </w:rPr>
      </w:pPr>
      <w:bookmarkStart w:id="140" w:name="_Toc526105380"/>
      <w:r w:rsidRPr="00494EDC">
        <w:rPr>
          <w:rFonts w:ascii="Times New Roman" w:hAnsi="Times New Roman" w:cs="Times New Roman"/>
          <w:i w:val="0"/>
          <w:color w:val="auto"/>
          <w:sz w:val="20"/>
          <w:szCs w:val="20"/>
        </w:rPr>
        <w:t xml:space="preserve">Tabela 3. </w:t>
      </w:r>
      <w:r w:rsidRPr="00494EDC">
        <w:rPr>
          <w:rFonts w:ascii="Times New Roman" w:hAnsi="Times New Roman" w:cs="Times New Roman"/>
          <w:i w:val="0"/>
          <w:color w:val="auto"/>
          <w:sz w:val="20"/>
          <w:szCs w:val="20"/>
        </w:rPr>
        <w:fldChar w:fldCharType="begin"/>
      </w:r>
      <w:r w:rsidRPr="00494EDC">
        <w:rPr>
          <w:rFonts w:ascii="Times New Roman" w:hAnsi="Times New Roman" w:cs="Times New Roman"/>
          <w:i w:val="0"/>
          <w:color w:val="auto"/>
          <w:sz w:val="20"/>
          <w:szCs w:val="20"/>
        </w:rPr>
        <w:instrText xml:space="preserve"> SEQ Tabela_3. \* ARABIC </w:instrText>
      </w:r>
      <w:r w:rsidRPr="00494EDC">
        <w:rPr>
          <w:rFonts w:ascii="Times New Roman" w:hAnsi="Times New Roman" w:cs="Times New Roman"/>
          <w:i w:val="0"/>
          <w:color w:val="auto"/>
          <w:sz w:val="20"/>
          <w:szCs w:val="20"/>
        </w:rPr>
        <w:fldChar w:fldCharType="separate"/>
      </w:r>
      <w:r w:rsidRPr="00494EDC">
        <w:rPr>
          <w:rFonts w:ascii="Times New Roman" w:hAnsi="Times New Roman" w:cs="Times New Roman"/>
          <w:i w:val="0"/>
          <w:noProof/>
          <w:color w:val="auto"/>
          <w:sz w:val="20"/>
          <w:szCs w:val="20"/>
        </w:rPr>
        <w:t>15</w:t>
      </w:r>
      <w:r w:rsidRPr="00494EDC">
        <w:rPr>
          <w:rFonts w:ascii="Times New Roman" w:hAnsi="Times New Roman" w:cs="Times New Roman"/>
          <w:i w:val="0"/>
          <w:color w:val="auto"/>
          <w:sz w:val="20"/>
          <w:szCs w:val="20"/>
        </w:rPr>
        <w:fldChar w:fldCharType="end"/>
      </w:r>
      <w:r w:rsidR="008A06AA" w:rsidRPr="00494EDC">
        <w:rPr>
          <w:rFonts w:ascii="Times New Roman" w:hAnsi="Times New Roman" w:cs="Times New Roman"/>
          <w:i w:val="0"/>
          <w:color w:val="auto"/>
          <w:sz w:val="20"/>
          <w:szCs w:val="20"/>
        </w:rPr>
        <w:t xml:space="preserve"> </w:t>
      </w:r>
      <w:r w:rsidR="00F64A4D" w:rsidRPr="00494EDC">
        <w:rPr>
          <w:rFonts w:ascii="Times New Roman" w:hAnsi="Times New Roman" w:cs="Times New Roman"/>
          <w:i w:val="0"/>
          <w:color w:val="auto"/>
          <w:sz w:val="20"/>
          <w:szCs w:val="20"/>
        </w:rPr>
        <w:t>Tabela stock</w:t>
      </w:r>
      <w:bookmarkEnd w:id="140"/>
    </w:p>
    <w:p w:rsidR="00AE72BC" w:rsidRPr="003E5065" w:rsidRDefault="00AE72BC" w:rsidP="003E5065">
      <w:pPr>
        <w:spacing w:before="120" w:after="120" w:line="360" w:lineRule="auto"/>
        <w:jc w:val="both"/>
        <w:rPr>
          <w:rFonts w:ascii="Times New Roman" w:hAnsi="Times New Roman" w:cs="Times New Roman"/>
          <w:sz w:val="24"/>
          <w:szCs w:val="24"/>
          <w:lang w:eastAsia="pt-PT"/>
        </w:rPr>
      </w:pPr>
    </w:p>
    <w:p w:rsidR="00AE72BC" w:rsidRPr="003E5065" w:rsidRDefault="00AE72BC" w:rsidP="003E5065">
      <w:pPr>
        <w:spacing w:before="120" w:after="120" w:line="360" w:lineRule="auto"/>
        <w:jc w:val="both"/>
        <w:rPr>
          <w:rFonts w:ascii="Times New Roman" w:hAnsi="Times New Roman" w:cs="Times New Roman"/>
          <w:sz w:val="24"/>
          <w:szCs w:val="24"/>
          <w:lang w:eastAsia="pt-PT"/>
        </w:rPr>
      </w:pPr>
    </w:p>
    <w:p w:rsidR="00EE7F66" w:rsidRDefault="00EE7F66" w:rsidP="003E5065">
      <w:pPr>
        <w:spacing w:before="120" w:after="120" w:line="360" w:lineRule="auto"/>
        <w:jc w:val="both"/>
        <w:rPr>
          <w:rFonts w:ascii="Times New Roman" w:hAnsi="Times New Roman" w:cs="Times New Roman"/>
          <w:sz w:val="24"/>
          <w:szCs w:val="24"/>
          <w:lang w:eastAsia="pt-PT"/>
        </w:rPr>
        <w:sectPr w:rsidR="00EE7F66" w:rsidSect="003E5065">
          <w:pgSz w:w="11906" w:h="16838"/>
          <w:pgMar w:top="1701" w:right="1134" w:bottom="1134" w:left="1701" w:header="1701" w:footer="1134" w:gutter="0"/>
          <w:cols w:space="708"/>
          <w:titlePg/>
          <w:docGrid w:linePitch="360"/>
        </w:sectPr>
      </w:pPr>
    </w:p>
    <w:p w:rsidR="00A517DF" w:rsidRDefault="002D0477" w:rsidP="00066E28">
      <w:pPr>
        <w:pStyle w:val="Ttulo1"/>
        <w:numPr>
          <w:ilvl w:val="0"/>
          <w:numId w:val="15"/>
        </w:numPr>
        <w:jc w:val="center"/>
        <w:rPr>
          <w:rFonts w:ascii="Times New Roman" w:hAnsi="Times New Roman" w:cs="Times New Roman"/>
          <w:b/>
          <w:sz w:val="28"/>
        </w:rPr>
      </w:pPr>
      <w:bookmarkStart w:id="141" w:name="_Toc526105269"/>
      <w:r w:rsidRPr="00EE7F66">
        <w:rPr>
          <w:rFonts w:ascii="Times New Roman" w:hAnsi="Times New Roman" w:cs="Times New Roman"/>
          <w:b/>
          <w:sz w:val="28"/>
        </w:rPr>
        <w:lastRenderedPageBreak/>
        <w:t>RESULTADOS</w:t>
      </w:r>
      <w:bookmarkEnd w:id="141"/>
    </w:p>
    <w:p w:rsidR="00947EE2" w:rsidRPr="00947EE2" w:rsidRDefault="00947EE2" w:rsidP="00947EE2"/>
    <w:p w:rsidR="002D0477" w:rsidRPr="00EE7F66" w:rsidRDefault="00A517DF" w:rsidP="00066E28">
      <w:pPr>
        <w:pStyle w:val="Cabealho2"/>
        <w:numPr>
          <w:ilvl w:val="1"/>
          <w:numId w:val="15"/>
        </w:numPr>
        <w:rPr>
          <w:rFonts w:ascii="Times New Roman" w:hAnsi="Times New Roman" w:cs="Times New Roman"/>
          <w:b/>
        </w:rPr>
      </w:pPr>
      <w:bookmarkStart w:id="142" w:name="_Toc526105270"/>
      <w:r w:rsidRPr="00EE7F66">
        <w:rPr>
          <w:rFonts w:ascii="Times New Roman" w:hAnsi="Times New Roman" w:cs="Times New Roman"/>
          <w:b/>
        </w:rPr>
        <w:t>Descrição do sistema proposto</w:t>
      </w:r>
      <w:bookmarkEnd w:id="142"/>
    </w:p>
    <w:p w:rsidR="00A517DF" w:rsidRPr="003E5065" w:rsidRDefault="00A517DF" w:rsidP="00947EE2">
      <w:pPr>
        <w:spacing w:before="120" w:after="120" w:line="360" w:lineRule="auto"/>
        <w:ind w:firstLine="708"/>
        <w:jc w:val="both"/>
        <w:rPr>
          <w:rFonts w:ascii="Times New Roman" w:hAnsi="Times New Roman" w:cs="Times New Roman"/>
          <w:sz w:val="24"/>
          <w:szCs w:val="24"/>
          <w:lang w:eastAsia="pt-PT"/>
        </w:rPr>
      </w:pPr>
      <w:r w:rsidRPr="003E5065">
        <w:rPr>
          <w:rFonts w:ascii="Times New Roman" w:hAnsi="Times New Roman" w:cs="Times New Roman"/>
          <w:sz w:val="24"/>
          <w:szCs w:val="24"/>
          <w:lang w:eastAsia="pt-PT"/>
        </w:rPr>
        <w:t xml:space="preserve">Neste </w:t>
      </w:r>
      <w:r w:rsidR="00EE7F66" w:rsidRPr="003E5065">
        <w:rPr>
          <w:rFonts w:ascii="Times New Roman" w:hAnsi="Times New Roman" w:cs="Times New Roman"/>
          <w:sz w:val="24"/>
          <w:szCs w:val="24"/>
          <w:lang w:eastAsia="pt-PT"/>
        </w:rPr>
        <w:t>capítulo</w:t>
      </w:r>
      <w:r w:rsidRPr="003E5065">
        <w:rPr>
          <w:rFonts w:ascii="Times New Roman" w:hAnsi="Times New Roman" w:cs="Times New Roman"/>
          <w:sz w:val="24"/>
          <w:szCs w:val="24"/>
          <w:lang w:eastAsia="pt-PT"/>
        </w:rPr>
        <w:t xml:space="preserve"> faremos uma abordagem sobre o funcionamento do sistema, com a apresentação de toda estrutura </w:t>
      </w:r>
      <w:r w:rsidR="00EE7F66" w:rsidRPr="003E5065">
        <w:rPr>
          <w:rFonts w:ascii="Times New Roman" w:hAnsi="Times New Roman" w:cs="Times New Roman"/>
          <w:sz w:val="24"/>
          <w:szCs w:val="24"/>
          <w:lang w:eastAsia="pt-PT"/>
        </w:rPr>
        <w:t>física</w:t>
      </w:r>
      <w:r w:rsidRPr="003E5065">
        <w:rPr>
          <w:rFonts w:ascii="Times New Roman" w:hAnsi="Times New Roman" w:cs="Times New Roman"/>
          <w:sz w:val="24"/>
          <w:szCs w:val="24"/>
          <w:lang w:eastAsia="pt-PT"/>
        </w:rPr>
        <w:t xml:space="preserve"> do si</w:t>
      </w:r>
      <w:r w:rsidR="00AE53E0" w:rsidRPr="003E5065">
        <w:rPr>
          <w:rFonts w:ascii="Times New Roman" w:hAnsi="Times New Roman" w:cs="Times New Roman"/>
          <w:sz w:val="24"/>
          <w:szCs w:val="24"/>
          <w:lang w:eastAsia="pt-PT"/>
        </w:rPr>
        <w:t>s</w:t>
      </w:r>
      <w:r w:rsidRPr="003E5065">
        <w:rPr>
          <w:rFonts w:ascii="Times New Roman" w:hAnsi="Times New Roman" w:cs="Times New Roman"/>
          <w:sz w:val="24"/>
          <w:szCs w:val="24"/>
          <w:lang w:eastAsia="pt-PT"/>
        </w:rPr>
        <w:t>tema, telas, botões entre outros.</w:t>
      </w:r>
    </w:p>
    <w:p w:rsidR="00A517DF" w:rsidRPr="00EE7F66" w:rsidRDefault="00AE53E0" w:rsidP="00066E28">
      <w:pPr>
        <w:pStyle w:val="Cabealho3"/>
        <w:numPr>
          <w:ilvl w:val="2"/>
          <w:numId w:val="15"/>
        </w:numPr>
        <w:rPr>
          <w:rFonts w:ascii="Times New Roman" w:hAnsi="Times New Roman" w:cs="Times New Roman"/>
          <w:sz w:val="24"/>
        </w:rPr>
      </w:pPr>
      <w:r w:rsidRPr="00EE7F66">
        <w:rPr>
          <w:rFonts w:ascii="Times New Roman" w:hAnsi="Times New Roman" w:cs="Times New Roman"/>
          <w:sz w:val="24"/>
        </w:rPr>
        <w:t xml:space="preserve"> </w:t>
      </w:r>
      <w:bookmarkStart w:id="143" w:name="_Toc526105271"/>
      <w:r w:rsidRPr="00EE7F66">
        <w:rPr>
          <w:rFonts w:ascii="Times New Roman" w:hAnsi="Times New Roman" w:cs="Times New Roman"/>
          <w:sz w:val="24"/>
        </w:rPr>
        <w:t>Interface do Sistema</w:t>
      </w:r>
      <w:bookmarkEnd w:id="143"/>
    </w:p>
    <w:p w:rsidR="00AE72BC" w:rsidRPr="003E5065" w:rsidRDefault="00C61214" w:rsidP="00947EE2">
      <w:pPr>
        <w:spacing w:before="120" w:after="120" w:line="360" w:lineRule="auto"/>
        <w:ind w:firstLine="708"/>
        <w:jc w:val="both"/>
        <w:rPr>
          <w:rFonts w:ascii="Times New Roman" w:hAnsi="Times New Roman" w:cs="Times New Roman"/>
          <w:sz w:val="24"/>
          <w:szCs w:val="24"/>
          <w:lang w:eastAsia="pt-PT"/>
        </w:rPr>
      </w:pPr>
      <w:r w:rsidRPr="003E5065">
        <w:rPr>
          <w:rFonts w:ascii="Times New Roman" w:hAnsi="Times New Roman" w:cs="Times New Roman"/>
          <w:sz w:val="24"/>
          <w:szCs w:val="24"/>
          <w:lang w:eastAsia="pt-PT"/>
        </w:rPr>
        <w:t>Um dos aspectos de extrema importância do sistema esta relacionado com o acesso. Para acessar ao sistema é necessário informar usuári</w:t>
      </w:r>
      <w:r w:rsidR="00515041" w:rsidRPr="003E5065">
        <w:rPr>
          <w:rFonts w:ascii="Times New Roman" w:hAnsi="Times New Roman" w:cs="Times New Roman"/>
          <w:sz w:val="24"/>
          <w:szCs w:val="24"/>
          <w:lang w:eastAsia="pt-PT"/>
        </w:rPr>
        <w:t>o e senha. Caso seja inserido nome ou senha incorreta</w:t>
      </w:r>
      <w:r w:rsidRPr="003E5065">
        <w:rPr>
          <w:rFonts w:ascii="Times New Roman" w:hAnsi="Times New Roman" w:cs="Times New Roman"/>
          <w:sz w:val="24"/>
          <w:szCs w:val="24"/>
          <w:lang w:eastAsia="pt-PT"/>
        </w:rPr>
        <w:t xml:space="preserve"> </w:t>
      </w:r>
      <w:r w:rsidR="00515041" w:rsidRPr="003E5065">
        <w:rPr>
          <w:rFonts w:ascii="Times New Roman" w:hAnsi="Times New Roman" w:cs="Times New Roman"/>
          <w:sz w:val="24"/>
          <w:szCs w:val="24"/>
          <w:lang w:eastAsia="pt-PT"/>
        </w:rPr>
        <w:t xml:space="preserve">o usuário será informado os </w:t>
      </w:r>
      <w:r w:rsidR="00947EE2" w:rsidRPr="003E5065">
        <w:rPr>
          <w:rFonts w:ascii="Times New Roman" w:hAnsi="Times New Roman" w:cs="Times New Roman"/>
          <w:sz w:val="24"/>
          <w:szCs w:val="24"/>
          <w:lang w:eastAsia="pt-PT"/>
        </w:rPr>
        <w:t>números</w:t>
      </w:r>
      <w:r w:rsidR="00515041" w:rsidRPr="003E5065">
        <w:rPr>
          <w:rFonts w:ascii="Times New Roman" w:hAnsi="Times New Roman" w:cs="Times New Roman"/>
          <w:sz w:val="24"/>
          <w:szCs w:val="24"/>
          <w:lang w:eastAsia="pt-PT"/>
        </w:rPr>
        <w:t xml:space="preserve"> te tentativas restantes, </w:t>
      </w:r>
      <w:r w:rsidRPr="003E5065">
        <w:rPr>
          <w:rFonts w:ascii="Times New Roman" w:hAnsi="Times New Roman" w:cs="Times New Roman"/>
          <w:sz w:val="24"/>
          <w:szCs w:val="24"/>
          <w:lang w:eastAsia="pt-PT"/>
        </w:rPr>
        <w:t>através de uma mensagem</w:t>
      </w:r>
      <w:r w:rsidR="00515041" w:rsidRPr="003E5065">
        <w:rPr>
          <w:rFonts w:ascii="Times New Roman" w:hAnsi="Times New Roman" w:cs="Times New Roman"/>
          <w:sz w:val="24"/>
          <w:szCs w:val="24"/>
          <w:lang w:eastAsia="pt-PT"/>
        </w:rPr>
        <w:t xml:space="preserve"> e em caso de bloqueio o sistema está </w:t>
      </w:r>
      <w:r w:rsidR="00947EE2" w:rsidRPr="003E5065">
        <w:rPr>
          <w:rFonts w:ascii="Times New Roman" w:hAnsi="Times New Roman" w:cs="Times New Roman"/>
          <w:sz w:val="24"/>
          <w:szCs w:val="24"/>
          <w:lang w:eastAsia="pt-PT"/>
        </w:rPr>
        <w:t>habilitado</w:t>
      </w:r>
      <w:r w:rsidR="00515041" w:rsidRPr="003E5065">
        <w:rPr>
          <w:rFonts w:ascii="Times New Roman" w:hAnsi="Times New Roman" w:cs="Times New Roman"/>
          <w:sz w:val="24"/>
          <w:szCs w:val="24"/>
          <w:lang w:eastAsia="pt-PT"/>
        </w:rPr>
        <w:t xml:space="preserve"> para recuperação de senha.</w:t>
      </w:r>
    </w:p>
    <w:p w:rsidR="00947EE2" w:rsidRDefault="00C6508D" w:rsidP="00947EE2">
      <w:pPr>
        <w:keepNext/>
        <w:spacing w:before="120" w:after="120" w:line="360" w:lineRule="auto"/>
        <w:jc w:val="both"/>
      </w:pPr>
      <w:r w:rsidRPr="003E5065">
        <w:rPr>
          <w:rFonts w:ascii="Times New Roman" w:hAnsi="Times New Roman" w:cs="Times New Roman"/>
          <w:noProof/>
          <w:sz w:val="24"/>
          <w:szCs w:val="24"/>
          <w:lang w:eastAsia="pt-PT"/>
        </w:rPr>
        <w:drawing>
          <wp:inline distT="0" distB="0" distL="0" distR="0" wp14:anchorId="68A98AE5" wp14:editId="4B426FA6">
            <wp:extent cx="5581015" cy="2664281"/>
            <wp:effectExtent l="0" t="0" r="635" b="317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l="8271" t="7576" r="10587" b="31565"/>
                    <a:stretch/>
                  </pic:blipFill>
                  <pic:spPr bwMode="auto">
                    <a:xfrm>
                      <a:off x="0" y="0"/>
                      <a:ext cx="5581015" cy="2664281"/>
                    </a:xfrm>
                    <a:prstGeom prst="rect">
                      <a:avLst/>
                    </a:prstGeom>
                    <a:ln>
                      <a:noFill/>
                    </a:ln>
                    <a:extLst>
                      <a:ext uri="{53640926-AAD7-44D8-BBD7-CCE9431645EC}">
                        <a14:shadowObscured xmlns:a14="http://schemas.microsoft.com/office/drawing/2010/main"/>
                      </a:ext>
                    </a:extLst>
                  </pic:spPr>
                </pic:pic>
              </a:graphicData>
            </a:graphic>
          </wp:inline>
        </w:drawing>
      </w:r>
    </w:p>
    <w:p w:rsidR="00A22752" w:rsidRPr="00947EE2" w:rsidRDefault="00947EE2" w:rsidP="00947EE2">
      <w:pPr>
        <w:pStyle w:val="Legenda"/>
        <w:jc w:val="center"/>
        <w:rPr>
          <w:rFonts w:ascii="Times New Roman" w:hAnsi="Times New Roman" w:cs="Times New Roman"/>
          <w:i w:val="0"/>
          <w:color w:val="auto"/>
          <w:sz w:val="20"/>
          <w:szCs w:val="20"/>
          <w:lang w:eastAsia="pt-PT"/>
        </w:rPr>
      </w:pPr>
      <w:bookmarkStart w:id="144" w:name="_Toc526105277"/>
      <w:bookmarkStart w:id="145" w:name="_Toc526105289"/>
      <w:r w:rsidRPr="00947EE2">
        <w:rPr>
          <w:rFonts w:ascii="Times New Roman" w:hAnsi="Times New Roman" w:cs="Times New Roman"/>
          <w:i w:val="0"/>
          <w:color w:val="auto"/>
          <w:sz w:val="20"/>
          <w:szCs w:val="20"/>
        </w:rPr>
        <w:t xml:space="preserve">Figura 4. </w:t>
      </w:r>
      <w:r w:rsidRPr="00947EE2">
        <w:rPr>
          <w:rFonts w:ascii="Times New Roman" w:hAnsi="Times New Roman" w:cs="Times New Roman"/>
          <w:i w:val="0"/>
          <w:color w:val="auto"/>
          <w:sz w:val="20"/>
          <w:szCs w:val="20"/>
        </w:rPr>
        <w:fldChar w:fldCharType="begin"/>
      </w:r>
      <w:r w:rsidRPr="00947EE2">
        <w:rPr>
          <w:rFonts w:ascii="Times New Roman" w:hAnsi="Times New Roman" w:cs="Times New Roman"/>
          <w:i w:val="0"/>
          <w:color w:val="auto"/>
          <w:sz w:val="20"/>
          <w:szCs w:val="20"/>
        </w:rPr>
        <w:instrText xml:space="preserve"> SEQ Figura_4. \* ARABIC </w:instrText>
      </w:r>
      <w:r w:rsidRPr="00947EE2">
        <w:rPr>
          <w:rFonts w:ascii="Times New Roman" w:hAnsi="Times New Roman" w:cs="Times New Roman"/>
          <w:i w:val="0"/>
          <w:color w:val="auto"/>
          <w:sz w:val="20"/>
          <w:szCs w:val="20"/>
        </w:rPr>
        <w:fldChar w:fldCharType="separate"/>
      </w:r>
      <w:r w:rsidR="006944F2">
        <w:rPr>
          <w:rFonts w:ascii="Times New Roman" w:hAnsi="Times New Roman" w:cs="Times New Roman"/>
          <w:i w:val="0"/>
          <w:noProof/>
          <w:color w:val="auto"/>
          <w:sz w:val="20"/>
          <w:szCs w:val="20"/>
        </w:rPr>
        <w:t>1</w:t>
      </w:r>
      <w:r w:rsidRPr="00947EE2">
        <w:rPr>
          <w:rFonts w:ascii="Times New Roman" w:hAnsi="Times New Roman" w:cs="Times New Roman"/>
          <w:i w:val="0"/>
          <w:color w:val="auto"/>
          <w:sz w:val="20"/>
          <w:szCs w:val="20"/>
        </w:rPr>
        <w:fldChar w:fldCharType="end"/>
      </w:r>
      <w:bookmarkStart w:id="146" w:name="_Toc520752364"/>
      <w:r w:rsidR="00A22752" w:rsidRPr="00947EE2">
        <w:rPr>
          <w:rFonts w:ascii="Times New Roman" w:hAnsi="Times New Roman" w:cs="Times New Roman"/>
          <w:i w:val="0"/>
          <w:color w:val="auto"/>
          <w:sz w:val="20"/>
          <w:szCs w:val="20"/>
          <w:lang w:eastAsia="pt-PT"/>
        </w:rPr>
        <w:t xml:space="preserve"> Tela de login do sistema.</w:t>
      </w:r>
      <w:bookmarkEnd w:id="144"/>
      <w:bookmarkEnd w:id="145"/>
      <w:bookmarkEnd w:id="146"/>
    </w:p>
    <w:p w:rsidR="001D70C0" w:rsidRPr="00EE7F66" w:rsidRDefault="00C6508D" w:rsidP="00066E28">
      <w:pPr>
        <w:pStyle w:val="Cabealho3"/>
        <w:numPr>
          <w:ilvl w:val="2"/>
          <w:numId w:val="15"/>
        </w:numPr>
        <w:rPr>
          <w:rFonts w:ascii="Times New Roman" w:hAnsi="Times New Roman" w:cs="Times New Roman"/>
          <w:sz w:val="24"/>
        </w:rPr>
      </w:pPr>
      <w:bookmarkStart w:id="147" w:name="_Toc526105272"/>
      <w:r w:rsidRPr="00EE7F66">
        <w:rPr>
          <w:rFonts w:ascii="Times New Roman" w:hAnsi="Times New Roman" w:cs="Times New Roman"/>
          <w:sz w:val="24"/>
        </w:rPr>
        <w:t>Tela Administrador</w:t>
      </w:r>
      <w:bookmarkEnd w:id="147"/>
    </w:p>
    <w:p w:rsidR="00A22752" w:rsidRPr="003E5065" w:rsidRDefault="00EE7F66" w:rsidP="00947EE2">
      <w:pPr>
        <w:spacing w:before="120" w:after="120" w:line="360" w:lineRule="auto"/>
        <w:ind w:firstLine="708"/>
        <w:jc w:val="both"/>
        <w:rPr>
          <w:rFonts w:ascii="Times New Roman" w:hAnsi="Times New Roman" w:cs="Times New Roman"/>
          <w:sz w:val="24"/>
          <w:szCs w:val="24"/>
          <w:lang w:eastAsia="pt-PT"/>
        </w:rPr>
      </w:pPr>
      <w:r w:rsidRPr="003E5065">
        <w:rPr>
          <w:rFonts w:ascii="Times New Roman" w:hAnsi="Times New Roman" w:cs="Times New Roman"/>
          <w:sz w:val="24"/>
          <w:szCs w:val="24"/>
          <w:lang w:eastAsia="pt-PT"/>
        </w:rPr>
        <w:t>Após</w:t>
      </w:r>
      <w:r w:rsidR="001D70C0" w:rsidRPr="003E5065">
        <w:rPr>
          <w:rFonts w:ascii="Times New Roman" w:hAnsi="Times New Roman" w:cs="Times New Roman"/>
          <w:sz w:val="24"/>
          <w:szCs w:val="24"/>
          <w:lang w:eastAsia="pt-PT"/>
        </w:rPr>
        <w:t xml:space="preserve"> efectuar o login, em todas as páginas de acesso estará o nome do usuário lo</w:t>
      </w:r>
      <w:r w:rsidR="00F64A4D">
        <w:rPr>
          <w:rFonts w:ascii="Times New Roman" w:hAnsi="Times New Roman" w:cs="Times New Roman"/>
          <w:sz w:val="24"/>
          <w:szCs w:val="24"/>
          <w:lang w:eastAsia="pt-PT"/>
        </w:rPr>
        <w:t xml:space="preserve">gado no momento conforme mostra a figura </w:t>
      </w:r>
      <w:r w:rsidR="008A06AA">
        <w:rPr>
          <w:rFonts w:ascii="Times New Roman" w:hAnsi="Times New Roman" w:cs="Times New Roman"/>
          <w:sz w:val="24"/>
          <w:szCs w:val="24"/>
          <w:lang w:eastAsia="pt-PT"/>
        </w:rPr>
        <w:t>4.2.</w:t>
      </w:r>
    </w:p>
    <w:p w:rsidR="00947EE2" w:rsidRDefault="00403D8B" w:rsidP="00947EE2">
      <w:pPr>
        <w:keepNext/>
        <w:spacing w:before="120" w:after="120" w:line="360" w:lineRule="auto"/>
        <w:jc w:val="center"/>
      </w:pPr>
      <w:r>
        <w:rPr>
          <w:noProof/>
          <w:lang w:eastAsia="pt-PT"/>
        </w:rPr>
        <w:lastRenderedPageBreak/>
        <w:drawing>
          <wp:inline distT="0" distB="0" distL="0" distR="0" wp14:anchorId="1E227172" wp14:editId="2A66D1FF">
            <wp:extent cx="5162550" cy="2657475"/>
            <wp:effectExtent l="0" t="0" r="0" b="952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l="1235" r="3115" b="12813"/>
                    <a:stretch/>
                  </pic:blipFill>
                  <pic:spPr bwMode="auto">
                    <a:xfrm>
                      <a:off x="0" y="0"/>
                      <a:ext cx="5165721" cy="2659107"/>
                    </a:xfrm>
                    <a:prstGeom prst="rect">
                      <a:avLst/>
                    </a:prstGeom>
                    <a:ln>
                      <a:noFill/>
                    </a:ln>
                    <a:extLst>
                      <a:ext uri="{53640926-AAD7-44D8-BBD7-CCE9431645EC}">
                        <a14:shadowObscured xmlns:a14="http://schemas.microsoft.com/office/drawing/2010/main"/>
                      </a:ext>
                    </a:extLst>
                  </pic:spPr>
                </pic:pic>
              </a:graphicData>
            </a:graphic>
          </wp:inline>
        </w:drawing>
      </w:r>
    </w:p>
    <w:p w:rsidR="00EE7F66" w:rsidRPr="00947EE2" w:rsidRDefault="00947EE2" w:rsidP="00364C81">
      <w:pPr>
        <w:pStyle w:val="Legenda"/>
        <w:jc w:val="center"/>
        <w:rPr>
          <w:rFonts w:ascii="Times New Roman" w:hAnsi="Times New Roman" w:cs="Times New Roman"/>
          <w:i w:val="0"/>
          <w:color w:val="auto"/>
          <w:sz w:val="20"/>
          <w:szCs w:val="20"/>
        </w:rPr>
      </w:pPr>
      <w:bookmarkStart w:id="148" w:name="_Toc526105278"/>
      <w:bookmarkStart w:id="149" w:name="_Toc526105290"/>
      <w:r w:rsidRPr="00947EE2">
        <w:rPr>
          <w:rFonts w:ascii="Times New Roman" w:hAnsi="Times New Roman" w:cs="Times New Roman"/>
          <w:i w:val="0"/>
          <w:color w:val="auto"/>
          <w:sz w:val="20"/>
          <w:szCs w:val="20"/>
        </w:rPr>
        <w:t xml:space="preserve">Figura 4. </w:t>
      </w:r>
      <w:r w:rsidRPr="00947EE2">
        <w:rPr>
          <w:rFonts w:ascii="Times New Roman" w:hAnsi="Times New Roman" w:cs="Times New Roman"/>
          <w:i w:val="0"/>
          <w:color w:val="auto"/>
          <w:sz w:val="20"/>
          <w:szCs w:val="20"/>
        </w:rPr>
        <w:fldChar w:fldCharType="begin"/>
      </w:r>
      <w:r w:rsidRPr="00947EE2">
        <w:rPr>
          <w:rFonts w:ascii="Times New Roman" w:hAnsi="Times New Roman" w:cs="Times New Roman"/>
          <w:i w:val="0"/>
          <w:color w:val="auto"/>
          <w:sz w:val="20"/>
          <w:szCs w:val="20"/>
        </w:rPr>
        <w:instrText xml:space="preserve"> SEQ Figura_4. \* ARABIC </w:instrText>
      </w:r>
      <w:r w:rsidRPr="00947EE2">
        <w:rPr>
          <w:rFonts w:ascii="Times New Roman" w:hAnsi="Times New Roman" w:cs="Times New Roman"/>
          <w:i w:val="0"/>
          <w:color w:val="auto"/>
          <w:sz w:val="20"/>
          <w:szCs w:val="20"/>
        </w:rPr>
        <w:fldChar w:fldCharType="separate"/>
      </w:r>
      <w:r w:rsidR="006944F2">
        <w:rPr>
          <w:rFonts w:ascii="Times New Roman" w:hAnsi="Times New Roman" w:cs="Times New Roman"/>
          <w:i w:val="0"/>
          <w:noProof/>
          <w:color w:val="auto"/>
          <w:sz w:val="20"/>
          <w:szCs w:val="20"/>
        </w:rPr>
        <w:t>2</w:t>
      </w:r>
      <w:r w:rsidRPr="00947EE2">
        <w:rPr>
          <w:rFonts w:ascii="Times New Roman" w:hAnsi="Times New Roman" w:cs="Times New Roman"/>
          <w:i w:val="0"/>
          <w:color w:val="auto"/>
          <w:sz w:val="20"/>
          <w:szCs w:val="20"/>
        </w:rPr>
        <w:fldChar w:fldCharType="end"/>
      </w:r>
      <w:r w:rsidR="00364C81" w:rsidRPr="00947EE2">
        <w:rPr>
          <w:rFonts w:ascii="Times New Roman" w:hAnsi="Times New Roman" w:cs="Times New Roman"/>
          <w:i w:val="0"/>
          <w:color w:val="auto"/>
          <w:sz w:val="20"/>
          <w:szCs w:val="20"/>
        </w:rPr>
        <w:t xml:space="preserve"> Tela Administrador.</w:t>
      </w:r>
      <w:bookmarkEnd w:id="148"/>
      <w:bookmarkEnd w:id="149"/>
    </w:p>
    <w:p w:rsidR="001B71FA" w:rsidRPr="003E5065" w:rsidRDefault="002F0597" w:rsidP="00947EE2">
      <w:pPr>
        <w:spacing w:before="120" w:after="120" w:line="360" w:lineRule="auto"/>
        <w:ind w:firstLine="708"/>
        <w:jc w:val="both"/>
        <w:rPr>
          <w:rFonts w:ascii="Times New Roman" w:hAnsi="Times New Roman" w:cs="Times New Roman"/>
          <w:sz w:val="24"/>
          <w:szCs w:val="24"/>
          <w:lang w:eastAsia="pt-PT"/>
        </w:rPr>
      </w:pPr>
      <w:r w:rsidRPr="003E5065">
        <w:rPr>
          <w:rFonts w:ascii="Times New Roman" w:hAnsi="Times New Roman" w:cs="Times New Roman"/>
          <w:sz w:val="24"/>
          <w:szCs w:val="24"/>
          <w:lang w:eastAsia="pt-PT"/>
        </w:rPr>
        <w:t>O a</w:t>
      </w:r>
      <w:r w:rsidR="00FF1739" w:rsidRPr="003E5065">
        <w:rPr>
          <w:rFonts w:ascii="Times New Roman" w:hAnsi="Times New Roman" w:cs="Times New Roman"/>
          <w:sz w:val="24"/>
          <w:szCs w:val="24"/>
          <w:lang w:eastAsia="pt-PT"/>
        </w:rPr>
        <w:t xml:space="preserve">dministrador terá </w:t>
      </w:r>
      <w:r w:rsidR="00EE7F66" w:rsidRPr="003E5065">
        <w:rPr>
          <w:rFonts w:ascii="Times New Roman" w:hAnsi="Times New Roman" w:cs="Times New Roman"/>
          <w:sz w:val="24"/>
          <w:szCs w:val="24"/>
          <w:lang w:eastAsia="pt-PT"/>
        </w:rPr>
        <w:t>privilégios diferentes</w:t>
      </w:r>
      <w:r w:rsidR="00FF1739" w:rsidRPr="003E5065">
        <w:rPr>
          <w:rFonts w:ascii="Times New Roman" w:hAnsi="Times New Roman" w:cs="Times New Roman"/>
          <w:sz w:val="24"/>
          <w:szCs w:val="24"/>
          <w:lang w:eastAsia="pt-PT"/>
        </w:rPr>
        <w:t xml:space="preserve"> dos demais </w:t>
      </w:r>
      <w:r w:rsidR="00EE7F66" w:rsidRPr="003E5065">
        <w:rPr>
          <w:rFonts w:ascii="Times New Roman" w:hAnsi="Times New Roman" w:cs="Times New Roman"/>
          <w:sz w:val="24"/>
          <w:szCs w:val="24"/>
          <w:lang w:eastAsia="pt-PT"/>
        </w:rPr>
        <w:t>usuários do</w:t>
      </w:r>
      <w:r w:rsidR="00FF1739" w:rsidRPr="003E5065">
        <w:rPr>
          <w:rFonts w:ascii="Times New Roman" w:hAnsi="Times New Roman" w:cs="Times New Roman"/>
          <w:sz w:val="24"/>
          <w:szCs w:val="24"/>
          <w:lang w:eastAsia="pt-PT"/>
        </w:rPr>
        <w:t xml:space="preserve"> </w:t>
      </w:r>
      <w:r w:rsidR="00EE7F66" w:rsidRPr="003E5065">
        <w:rPr>
          <w:rFonts w:ascii="Times New Roman" w:hAnsi="Times New Roman" w:cs="Times New Roman"/>
          <w:sz w:val="24"/>
          <w:szCs w:val="24"/>
          <w:lang w:eastAsia="pt-PT"/>
        </w:rPr>
        <w:t>sistema,</w:t>
      </w:r>
      <w:r w:rsidR="00FF1739" w:rsidRPr="003E5065">
        <w:rPr>
          <w:rFonts w:ascii="Times New Roman" w:hAnsi="Times New Roman" w:cs="Times New Roman"/>
          <w:sz w:val="24"/>
          <w:szCs w:val="24"/>
          <w:lang w:eastAsia="pt-PT"/>
        </w:rPr>
        <w:t xml:space="preserve"> sendo que para ele serão concedidos todos os tipos de permissões de inclusão, alteração, exclusão e atualização de dados, razão pela qual, categorizamos os usuários por perfis, de modo a fazer separação</w:t>
      </w:r>
      <w:r w:rsidR="00E639B4" w:rsidRPr="003E5065">
        <w:rPr>
          <w:rFonts w:ascii="Times New Roman" w:hAnsi="Times New Roman" w:cs="Times New Roman"/>
          <w:sz w:val="24"/>
          <w:szCs w:val="24"/>
          <w:lang w:eastAsia="pt-PT"/>
        </w:rPr>
        <w:t xml:space="preserve"> de </w:t>
      </w:r>
      <w:r w:rsidR="00FF1739" w:rsidRPr="003E5065">
        <w:rPr>
          <w:rFonts w:ascii="Times New Roman" w:hAnsi="Times New Roman" w:cs="Times New Roman"/>
          <w:sz w:val="24"/>
          <w:szCs w:val="24"/>
          <w:lang w:eastAsia="pt-PT"/>
        </w:rPr>
        <w:t>privilégio</w:t>
      </w:r>
      <w:r w:rsidR="00AE53E0" w:rsidRPr="003E5065">
        <w:rPr>
          <w:rFonts w:ascii="Times New Roman" w:hAnsi="Times New Roman" w:cs="Times New Roman"/>
          <w:sz w:val="24"/>
          <w:szCs w:val="24"/>
          <w:lang w:eastAsia="pt-PT"/>
        </w:rPr>
        <w:t xml:space="preserve"> por omissão.</w:t>
      </w:r>
    </w:p>
    <w:p w:rsidR="001B71FA" w:rsidRDefault="001B71FA" w:rsidP="00066E28">
      <w:pPr>
        <w:pStyle w:val="Cabealho3"/>
        <w:numPr>
          <w:ilvl w:val="2"/>
          <w:numId w:val="15"/>
        </w:numPr>
        <w:rPr>
          <w:rFonts w:ascii="Times New Roman" w:hAnsi="Times New Roman" w:cs="Times New Roman"/>
          <w:sz w:val="24"/>
        </w:rPr>
      </w:pPr>
      <w:bookmarkStart w:id="150" w:name="_Toc526105273"/>
      <w:r w:rsidRPr="00EE7F66">
        <w:rPr>
          <w:rFonts w:ascii="Times New Roman" w:hAnsi="Times New Roman" w:cs="Times New Roman"/>
          <w:sz w:val="24"/>
        </w:rPr>
        <w:t>Tela visitante</w:t>
      </w:r>
      <w:bookmarkEnd w:id="150"/>
    </w:p>
    <w:p w:rsidR="00947EE2" w:rsidRPr="00947EE2" w:rsidRDefault="00947EE2" w:rsidP="00947EE2"/>
    <w:p w:rsidR="00947EE2" w:rsidRDefault="002C2CA6" w:rsidP="00947EE2">
      <w:pPr>
        <w:keepNext/>
        <w:spacing w:before="120" w:after="120" w:line="360" w:lineRule="auto"/>
        <w:jc w:val="center"/>
      </w:pPr>
      <w:r>
        <w:rPr>
          <w:noProof/>
          <w:lang w:eastAsia="pt-PT"/>
        </w:rPr>
        <w:drawing>
          <wp:inline distT="0" distB="0" distL="0" distR="0" wp14:anchorId="42954814" wp14:editId="73FAF1D1">
            <wp:extent cx="5343525" cy="2495550"/>
            <wp:effectExtent l="0" t="0" r="9525"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srcRect t="1563" r="997" b="16562"/>
                    <a:stretch/>
                  </pic:blipFill>
                  <pic:spPr bwMode="auto">
                    <a:xfrm>
                      <a:off x="0" y="0"/>
                      <a:ext cx="5346807" cy="2497083"/>
                    </a:xfrm>
                    <a:prstGeom prst="rect">
                      <a:avLst/>
                    </a:prstGeom>
                    <a:ln>
                      <a:noFill/>
                    </a:ln>
                    <a:extLst>
                      <a:ext uri="{53640926-AAD7-44D8-BBD7-CCE9431645EC}">
                        <a14:shadowObscured xmlns:a14="http://schemas.microsoft.com/office/drawing/2010/main"/>
                      </a:ext>
                    </a:extLst>
                  </pic:spPr>
                </pic:pic>
              </a:graphicData>
            </a:graphic>
          </wp:inline>
        </w:drawing>
      </w:r>
    </w:p>
    <w:p w:rsidR="002F0597" w:rsidRPr="00947EE2" w:rsidRDefault="00947EE2" w:rsidP="00EE7F66">
      <w:pPr>
        <w:pStyle w:val="Legenda"/>
        <w:jc w:val="center"/>
        <w:rPr>
          <w:rFonts w:ascii="Times New Roman" w:hAnsi="Times New Roman" w:cs="Times New Roman"/>
          <w:i w:val="0"/>
          <w:color w:val="auto"/>
          <w:sz w:val="20"/>
          <w:szCs w:val="20"/>
          <w:lang w:eastAsia="pt-PT"/>
        </w:rPr>
      </w:pPr>
      <w:bookmarkStart w:id="151" w:name="_Toc526105279"/>
      <w:bookmarkStart w:id="152" w:name="_Toc526105291"/>
      <w:r w:rsidRPr="00947EE2">
        <w:rPr>
          <w:rFonts w:ascii="Times New Roman" w:hAnsi="Times New Roman" w:cs="Times New Roman"/>
          <w:i w:val="0"/>
          <w:color w:val="auto"/>
          <w:sz w:val="20"/>
          <w:szCs w:val="20"/>
        </w:rPr>
        <w:t xml:space="preserve">Figura 4. </w:t>
      </w:r>
      <w:r w:rsidRPr="00947EE2">
        <w:rPr>
          <w:rFonts w:ascii="Times New Roman" w:hAnsi="Times New Roman" w:cs="Times New Roman"/>
          <w:i w:val="0"/>
          <w:color w:val="auto"/>
          <w:sz w:val="20"/>
          <w:szCs w:val="20"/>
        </w:rPr>
        <w:fldChar w:fldCharType="begin"/>
      </w:r>
      <w:r w:rsidRPr="00947EE2">
        <w:rPr>
          <w:rFonts w:ascii="Times New Roman" w:hAnsi="Times New Roman" w:cs="Times New Roman"/>
          <w:i w:val="0"/>
          <w:color w:val="auto"/>
          <w:sz w:val="20"/>
          <w:szCs w:val="20"/>
        </w:rPr>
        <w:instrText xml:space="preserve"> SEQ Figura_4. \* ARABIC </w:instrText>
      </w:r>
      <w:r w:rsidRPr="00947EE2">
        <w:rPr>
          <w:rFonts w:ascii="Times New Roman" w:hAnsi="Times New Roman" w:cs="Times New Roman"/>
          <w:i w:val="0"/>
          <w:color w:val="auto"/>
          <w:sz w:val="20"/>
          <w:szCs w:val="20"/>
        </w:rPr>
        <w:fldChar w:fldCharType="separate"/>
      </w:r>
      <w:r w:rsidR="006944F2">
        <w:rPr>
          <w:rFonts w:ascii="Times New Roman" w:hAnsi="Times New Roman" w:cs="Times New Roman"/>
          <w:i w:val="0"/>
          <w:noProof/>
          <w:color w:val="auto"/>
          <w:sz w:val="20"/>
          <w:szCs w:val="20"/>
        </w:rPr>
        <w:t>3</w:t>
      </w:r>
      <w:r w:rsidRPr="00947EE2">
        <w:rPr>
          <w:rFonts w:ascii="Times New Roman" w:hAnsi="Times New Roman" w:cs="Times New Roman"/>
          <w:i w:val="0"/>
          <w:color w:val="auto"/>
          <w:sz w:val="20"/>
          <w:szCs w:val="20"/>
        </w:rPr>
        <w:fldChar w:fldCharType="end"/>
      </w:r>
      <w:bookmarkStart w:id="153" w:name="_Toc520752366"/>
      <w:r w:rsidR="00EE7F66" w:rsidRPr="00947EE2">
        <w:rPr>
          <w:rFonts w:ascii="Times New Roman" w:hAnsi="Times New Roman" w:cs="Times New Roman"/>
          <w:i w:val="0"/>
          <w:color w:val="auto"/>
          <w:sz w:val="20"/>
          <w:szCs w:val="20"/>
        </w:rPr>
        <w:t xml:space="preserve"> </w:t>
      </w:r>
      <w:r w:rsidR="002F0597" w:rsidRPr="00947EE2">
        <w:rPr>
          <w:rFonts w:ascii="Times New Roman" w:hAnsi="Times New Roman" w:cs="Times New Roman"/>
          <w:i w:val="0"/>
          <w:color w:val="auto"/>
          <w:sz w:val="20"/>
          <w:szCs w:val="20"/>
          <w:lang w:eastAsia="pt-PT"/>
        </w:rPr>
        <w:t xml:space="preserve">Tela </w:t>
      </w:r>
      <w:r w:rsidR="00EE7F66" w:rsidRPr="00947EE2">
        <w:rPr>
          <w:rFonts w:ascii="Times New Roman" w:hAnsi="Times New Roman" w:cs="Times New Roman"/>
          <w:i w:val="0"/>
          <w:color w:val="auto"/>
          <w:sz w:val="20"/>
          <w:szCs w:val="20"/>
          <w:lang w:eastAsia="pt-PT"/>
        </w:rPr>
        <w:t xml:space="preserve">inicial - </w:t>
      </w:r>
      <w:r w:rsidR="002F0597" w:rsidRPr="00947EE2">
        <w:rPr>
          <w:rFonts w:ascii="Times New Roman" w:hAnsi="Times New Roman" w:cs="Times New Roman"/>
          <w:i w:val="0"/>
          <w:color w:val="auto"/>
          <w:sz w:val="20"/>
          <w:szCs w:val="20"/>
          <w:lang w:eastAsia="pt-PT"/>
        </w:rPr>
        <w:t>visitante</w:t>
      </w:r>
      <w:bookmarkEnd w:id="151"/>
      <w:bookmarkEnd w:id="152"/>
      <w:bookmarkEnd w:id="153"/>
    </w:p>
    <w:p w:rsidR="002F0597" w:rsidRPr="003E5065" w:rsidRDefault="002F0597" w:rsidP="00947EE2">
      <w:pPr>
        <w:spacing w:before="120" w:after="120" w:line="360" w:lineRule="auto"/>
        <w:ind w:firstLine="708"/>
        <w:jc w:val="both"/>
        <w:rPr>
          <w:rFonts w:ascii="Times New Roman" w:hAnsi="Times New Roman" w:cs="Times New Roman"/>
          <w:sz w:val="24"/>
          <w:szCs w:val="24"/>
          <w:lang w:eastAsia="pt-PT"/>
        </w:rPr>
      </w:pPr>
      <w:r w:rsidRPr="003E5065">
        <w:rPr>
          <w:rFonts w:ascii="Times New Roman" w:hAnsi="Times New Roman" w:cs="Times New Roman"/>
          <w:sz w:val="24"/>
          <w:szCs w:val="24"/>
          <w:lang w:eastAsia="pt-PT"/>
        </w:rPr>
        <w:t>O visitante ao aceder a um determinado menu da categoria de produto, poderá ver os produtos que fazem parte da mesma, conforme mostra a figura</w:t>
      </w:r>
      <w:r w:rsidR="00947EE2">
        <w:rPr>
          <w:rFonts w:ascii="Times New Roman" w:hAnsi="Times New Roman" w:cs="Times New Roman"/>
          <w:sz w:val="24"/>
          <w:szCs w:val="24"/>
          <w:lang w:eastAsia="pt-PT"/>
        </w:rPr>
        <w:t xml:space="preserve"> 4.3</w:t>
      </w:r>
      <w:r w:rsidRPr="003E5065">
        <w:rPr>
          <w:rFonts w:ascii="Times New Roman" w:hAnsi="Times New Roman" w:cs="Times New Roman"/>
          <w:sz w:val="24"/>
          <w:szCs w:val="24"/>
          <w:lang w:eastAsia="pt-PT"/>
        </w:rPr>
        <w:t>.</w:t>
      </w:r>
    </w:p>
    <w:p w:rsidR="00947EE2" w:rsidRDefault="002F0597" w:rsidP="00947EE2">
      <w:pPr>
        <w:keepNext/>
        <w:spacing w:before="120" w:after="120" w:line="360" w:lineRule="auto"/>
        <w:jc w:val="both"/>
      </w:pPr>
      <w:r w:rsidRPr="003E5065">
        <w:rPr>
          <w:rFonts w:ascii="Times New Roman" w:hAnsi="Times New Roman" w:cs="Times New Roman"/>
          <w:noProof/>
          <w:sz w:val="24"/>
          <w:szCs w:val="24"/>
          <w:lang w:eastAsia="pt-PT"/>
        </w:rPr>
        <w:lastRenderedPageBreak/>
        <w:drawing>
          <wp:inline distT="0" distB="0" distL="0" distR="0" wp14:anchorId="6E2ECB88" wp14:editId="14430F61">
            <wp:extent cx="5979644" cy="3061253"/>
            <wp:effectExtent l="0" t="0" r="2540" b="635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srcRect l="8699" t="8081" r="7733" b="16162"/>
                    <a:stretch/>
                  </pic:blipFill>
                  <pic:spPr bwMode="auto">
                    <a:xfrm>
                      <a:off x="0" y="0"/>
                      <a:ext cx="6001212" cy="3072295"/>
                    </a:xfrm>
                    <a:prstGeom prst="rect">
                      <a:avLst/>
                    </a:prstGeom>
                    <a:ln>
                      <a:noFill/>
                    </a:ln>
                    <a:extLst>
                      <a:ext uri="{53640926-AAD7-44D8-BBD7-CCE9431645EC}">
                        <a14:shadowObscured xmlns:a14="http://schemas.microsoft.com/office/drawing/2010/main"/>
                      </a:ext>
                    </a:extLst>
                  </pic:spPr>
                </pic:pic>
              </a:graphicData>
            </a:graphic>
          </wp:inline>
        </w:drawing>
      </w:r>
    </w:p>
    <w:p w:rsidR="001B71FA" w:rsidRPr="00947EE2" w:rsidRDefault="00947EE2" w:rsidP="00947EE2">
      <w:pPr>
        <w:pStyle w:val="Legenda"/>
        <w:jc w:val="center"/>
        <w:rPr>
          <w:rFonts w:ascii="Times New Roman" w:hAnsi="Times New Roman" w:cs="Times New Roman"/>
          <w:i w:val="0"/>
          <w:color w:val="auto"/>
          <w:sz w:val="20"/>
          <w:szCs w:val="20"/>
          <w:lang w:eastAsia="pt-PT"/>
        </w:rPr>
      </w:pPr>
      <w:bookmarkStart w:id="154" w:name="_Toc526105280"/>
      <w:bookmarkStart w:id="155" w:name="_Toc526105292"/>
      <w:r w:rsidRPr="00947EE2">
        <w:rPr>
          <w:rFonts w:ascii="Times New Roman" w:hAnsi="Times New Roman" w:cs="Times New Roman"/>
          <w:i w:val="0"/>
          <w:color w:val="auto"/>
          <w:sz w:val="20"/>
          <w:szCs w:val="20"/>
        </w:rPr>
        <w:t xml:space="preserve">Figura 4. </w:t>
      </w:r>
      <w:r w:rsidRPr="00947EE2">
        <w:rPr>
          <w:rFonts w:ascii="Times New Roman" w:hAnsi="Times New Roman" w:cs="Times New Roman"/>
          <w:i w:val="0"/>
          <w:color w:val="auto"/>
          <w:sz w:val="20"/>
          <w:szCs w:val="20"/>
        </w:rPr>
        <w:fldChar w:fldCharType="begin"/>
      </w:r>
      <w:r w:rsidRPr="00947EE2">
        <w:rPr>
          <w:rFonts w:ascii="Times New Roman" w:hAnsi="Times New Roman" w:cs="Times New Roman"/>
          <w:i w:val="0"/>
          <w:color w:val="auto"/>
          <w:sz w:val="20"/>
          <w:szCs w:val="20"/>
        </w:rPr>
        <w:instrText xml:space="preserve"> SEQ Figura_4. \* ARABIC </w:instrText>
      </w:r>
      <w:r w:rsidRPr="00947EE2">
        <w:rPr>
          <w:rFonts w:ascii="Times New Roman" w:hAnsi="Times New Roman" w:cs="Times New Roman"/>
          <w:i w:val="0"/>
          <w:color w:val="auto"/>
          <w:sz w:val="20"/>
          <w:szCs w:val="20"/>
        </w:rPr>
        <w:fldChar w:fldCharType="separate"/>
      </w:r>
      <w:r w:rsidR="006944F2">
        <w:rPr>
          <w:rFonts w:ascii="Times New Roman" w:hAnsi="Times New Roman" w:cs="Times New Roman"/>
          <w:i w:val="0"/>
          <w:noProof/>
          <w:color w:val="auto"/>
          <w:sz w:val="20"/>
          <w:szCs w:val="20"/>
        </w:rPr>
        <w:t>4</w:t>
      </w:r>
      <w:r w:rsidRPr="00947EE2">
        <w:rPr>
          <w:rFonts w:ascii="Times New Roman" w:hAnsi="Times New Roman" w:cs="Times New Roman"/>
          <w:i w:val="0"/>
          <w:color w:val="auto"/>
          <w:sz w:val="20"/>
          <w:szCs w:val="20"/>
        </w:rPr>
        <w:fldChar w:fldCharType="end"/>
      </w:r>
      <w:bookmarkStart w:id="156" w:name="_Toc520752367"/>
      <w:r w:rsidR="008A06AA" w:rsidRPr="00947EE2">
        <w:rPr>
          <w:rFonts w:ascii="Times New Roman" w:hAnsi="Times New Roman" w:cs="Times New Roman"/>
          <w:i w:val="0"/>
          <w:color w:val="auto"/>
          <w:sz w:val="20"/>
          <w:szCs w:val="20"/>
        </w:rPr>
        <w:t xml:space="preserve"> </w:t>
      </w:r>
      <w:r w:rsidR="00423AF3" w:rsidRPr="00947EE2">
        <w:rPr>
          <w:rFonts w:ascii="Times New Roman" w:hAnsi="Times New Roman" w:cs="Times New Roman"/>
          <w:i w:val="0"/>
          <w:color w:val="auto"/>
          <w:sz w:val="20"/>
          <w:szCs w:val="20"/>
          <w:lang w:eastAsia="pt-PT"/>
        </w:rPr>
        <w:t>Tela</w:t>
      </w:r>
      <w:r w:rsidR="007721FB" w:rsidRPr="00947EE2">
        <w:rPr>
          <w:rFonts w:ascii="Times New Roman" w:hAnsi="Times New Roman" w:cs="Times New Roman"/>
          <w:i w:val="0"/>
          <w:color w:val="auto"/>
          <w:sz w:val="20"/>
          <w:szCs w:val="20"/>
          <w:lang w:eastAsia="pt-PT"/>
        </w:rPr>
        <w:t xml:space="preserve"> de visualização dos produtos - </w:t>
      </w:r>
      <w:r w:rsidR="00423AF3" w:rsidRPr="00947EE2">
        <w:rPr>
          <w:rFonts w:ascii="Times New Roman" w:hAnsi="Times New Roman" w:cs="Times New Roman"/>
          <w:i w:val="0"/>
          <w:color w:val="auto"/>
          <w:sz w:val="20"/>
          <w:szCs w:val="20"/>
          <w:lang w:eastAsia="pt-PT"/>
        </w:rPr>
        <w:t xml:space="preserve"> Visitante.</w:t>
      </w:r>
      <w:bookmarkEnd w:id="154"/>
      <w:bookmarkEnd w:id="155"/>
      <w:bookmarkEnd w:id="156"/>
    </w:p>
    <w:p w:rsidR="00423AF3" w:rsidRPr="003E5065" w:rsidRDefault="00423AF3" w:rsidP="00947EE2">
      <w:pPr>
        <w:spacing w:before="120" w:after="120" w:line="360" w:lineRule="auto"/>
        <w:ind w:firstLine="708"/>
        <w:jc w:val="both"/>
        <w:rPr>
          <w:rFonts w:ascii="Times New Roman" w:hAnsi="Times New Roman" w:cs="Times New Roman"/>
          <w:sz w:val="24"/>
          <w:szCs w:val="24"/>
          <w:lang w:eastAsia="pt-PT"/>
        </w:rPr>
      </w:pPr>
      <w:r w:rsidRPr="003E5065">
        <w:rPr>
          <w:rFonts w:ascii="Times New Roman" w:hAnsi="Times New Roman" w:cs="Times New Roman"/>
          <w:sz w:val="24"/>
          <w:szCs w:val="24"/>
          <w:lang w:eastAsia="pt-PT"/>
        </w:rPr>
        <w:t xml:space="preserve">Ao clicar em adicionar para encomendar o produto, o sistema lhe </w:t>
      </w:r>
      <w:r w:rsidR="007721FB" w:rsidRPr="003E5065">
        <w:rPr>
          <w:rFonts w:ascii="Times New Roman" w:hAnsi="Times New Roman" w:cs="Times New Roman"/>
          <w:sz w:val="24"/>
          <w:szCs w:val="24"/>
          <w:lang w:eastAsia="pt-PT"/>
        </w:rPr>
        <w:t>direciona</w:t>
      </w:r>
      <w:r w:rsidRPr="003E5065">
        <w:rPr>
          <w:rFonts w:ascii="Times New Roman" w:hAnsi="Times New Roman" w:cs="Times New Roman"/>
          <w:sz w:val="24"/>
          <w:szCs w:val="24"/>
          <w:lang w:eastAsia="pt-PT"/>
        </w:rPr>
        <w:t xml:space="preserve"> ao </w:t>
      </w:r>
      <w:r w:rsidR="007721FB" w:rsidRPr="003E5065">
        <w:rPr>
          <w:rFonts w:ascii="Times New Roman" w:hAnsi="Times New Roman" w:cs="Times New Roman"/>
          <w:sz w:val="24"/>
          <w:szCs w:val="24"/>
          <w:lang w:eastAsia="pt-PT"/>
        </w:rPr>
        <w:t>formulário</w:t>
      </w:r>
      <w:r w:rsidRPr="003E5065">
        <w:rPr>
          <w:rFonts w:ascii="Times New Roman" w:hAnsi="Times New Roman" w:cs="Times New Roman"/>
          <w:sz w:val="24"/>
          <w:szCs w:val="24"/>
          <w:lang w:eastAsia="pt-PT"/>
        </w:rPr>
        <w:t xml:space="preserve"> </w:t>
      </w:r>
      <w:r w:rsidR="00370D95" w:rsidRPr="003E5065">
        <w:rPr>
          <w:rFonts w:ascii="Times New Roman" w:hAnsi="Times New Roman" w:cs="Times New Roman"/>
          <w:sz w:val="24"/>
          <w:szCs w:val="24"/>
          <w:lang w:eastAsia="pt-PT"/>
        </w:rPr>
        <w:t>de</w:t>
      </w:r>
      <w:r w:rsidRPr="003E5065">
        <w:rPr>
          <w:rFonts w:ascii="Times New Roman" w:hAnsi="Times New Roman" w:cs="Times New Roman"/>
          <w:sz w:val="24"/>
          <w:szCs w:val="24"/>
          <w:lang w:eastAsia="pt-PT"/>
        </w:rPr>
        <w:t xml:space="preserve"> cadastro de </w:t>
      </w:r>
      <w:r w:rsidR="007721FB" w:rsidRPr="003E5065">
        <w:rPr>
          <w:rFonts w:ascii="Times New Roman" w:hAnsi="Times New Roman" w:cs="Times New Roman"/>
          <w:sz w:val="24"/>
          <w:szCs w:val="24"/>
          <w:lang w:eastAsia="pt-PT"/>
        </w:rPr>
        <w:t>usuário</w:t>
      </w:r>
      <w:r w:rsidRPr="003E5065">
        <w:rPr>
          <w:rFonts w:ascii="Times New Roman" w:hAnsi="Times New Roman" w:cs="Times New Roman"/>
          <w:sz w:val="24"/>
          <w:szCs w:val="24"/>
          <w:lang w:eastAsia="pt-PT"/>
        </w:rPr>
        <w:t xml:space="preserve"> para que el</w:t>
      </w:r>
      <w:r w:rsidR="003306D9">
        <w:rPr>
          <w:rFonts w:ascii="Times New Roman" w:hAnsi="Times New Roman" w:cs="Times New Roman"/>
          <w:sz w:val="24"/>
          <w:szCs w:val="24"/>
          <w:lang w:eastAsia="pt-PT"/>
        </w:rPr>
        <w:t>e possa se ca</w:t>
      </w:r>
      <w:r w:rsidR="008A06AA">
        <w:rPr>
          <w:rFonts w:ascii="Times New Roman" w:hAnsi="Times New Roman" w:cs="Times New Roman"/>
          <w:sz w:val="24"/>
          <w:szCs w:val="24"/>
          <w:lang w:eastAsia="pt-PT"/>
        </w:rPr>
        <w:t>dastrar no sistema, na figura 4.5</w:t>
      </w:r>
      <w:r w:rsidR="003306D9">
        <w:rPr>
          <w:rFonts w:ascii="Times New Roman" w:hAnsi="Times New Roman" w:cs="Times New Roman"/>
          <w:sz w:val="24"/>
          <w:szCs w:val="24"/>
          <w:lang w:eastAsia="pt-PT"/>
        </w:rPr>
        <w:t xml:space="preserve"> apresentamos a tela de </w:t>
      </w:r>
      <w:r w:rsidR="008A06AA">
        <w:rPr>
          <w:rFonts w:ascii="Times New Roman" w:hAnsi="Times New Roman" w:cs="Times New Roman"/>
          <w:sz w:val="24"/>
          <w:szCs w:val="24"/>
          <w:lang w:eastAsia="pt-PT"/>
        </w:rPr>
        <w:t>cadastro.</w:t>
      </w:r>
    </w:p>
    <w:p w:rsidR="00947EE2" w:rsidRDefault="00370D95" w:rsidP="00947EE2">
      <w:pPr>
        <w:keepNext/>
        <w:spacing w:before="120" w:after="120" w:line="360" w:lineRule="auto"/>
        <w:jc w:val="center"/>
      </w:pPr>
      <w:r w:rsidRPr="003E5065">
        <w:rPr>
          <w:rFonts w:ascii="Times New Roman" w:hAnsi="Times New Roman" w:cs="Times New Roman"/>
          <w:noProof/>
          <w:sz w:val="24"/>
          <w:szCs w:val="24"/>
          <w:lang w:eastAsia="pt-PT"/>
        </w:rPr>
        <w:drawing>
          <wp:inline distT="0" distB="0" distL="0" distR="0" wp14:anchorId="2CB6736E" wp14:editId="6E76FD41">
            <wp:extent cx="4959524" cy="2584174"/>
            <wp:effectExtent l="0" t="0" r="0" b="6985"/>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l="8271" t="5052" r="10444" b="19949"/>
                    <a:stretch/>
                  </pic:blipFill>
                  <pic:spPr bwMode="auto">
                    <a:xfrm>
                      <a:off x="0" y="0"/>
                      <a:ext cx="4964246" cy="2586634"/>
                    </a:xfrm>
                    <a:prstGeom prst="rect">
                      <a:avLst/>
                    </a:prstGeom>
                    <a:ln>
                      <a:noFill/>
                    </a:ln>
                    <a:extLst>
                      <a:ext uri="{53640926-AAD7-44D8-BBD7-CCE9431645EC}">
                        <a14:shadowObscured xmlns:a14="http://schemas.microsoft.com/office/drawing/2010/main"/>
                      </a:ext>
                    </a:extLst>
                  </pic:spPr>
                </pic:pic>
              </a:graphicData>
            </a:graphic>
          </wp:inline>
        </w:drawing>
      </w:r>
    </w:p>
    <w:p w:rsidR="00370D95" w:rsidRPr="00947EE2" w:rsidRDefault="00947EE2" w:rsidP="007721FB">
      <w:pPr>
        <w:pStyle w:val="Legenda"/>
        <w:jc w:val="center"/>
        <w:rPr>
          <w:rFonts w:ascii="Times New Roman" w:hAnsi="Times New Roman" w:cs="Times New Roman"/>
          <w:i w:val="0"/>
          <w:color w:val="auto"/>
          <w:sz w:val="20"/>
          <w:szCs w:val="20"/>
          <w:lang w:eastAsia="pt-PT"/>
        </w:rPr>
      </w:pPr>
      <w:bookmarkStart w:id="157" w:name="_Toc526105281"/>
      <w:bookmarkStart w:id="158" w:name="_Toc526105293"/>
      <w:r w:rsidRPr="00947EE2">
        <w:rPr>
          <w:rFonts w:ascii="Times New Roman" w:hAnsi="Times New Roman" w:cs="Times New Roman"/>
          <w:i w:val="0"/>
          <w:color w:val="auto"/>
          <w:sz w:val="20"/>
          <w:szCs w:val="20"/>
        </w:rPr>
        <w:t xml:space="preserve">Figura 4. </w:t>
      </w:r>
      <w:r w:rsidRPr="00947EE2">
        <w:rPr>
          <w:rFonts w:ascii="Times New Roman" w:hAnsi="Times New Roman" w:cs="Times New Roman"/>
          <w:i w:val="0"/>
          <w:color w:val="auto"/>
          <w:sz w:val="20"/>
          <w:szCs w:val="20"/>
        </w:rPr>
        <w:fldChar w:fldCharType="begin"/>
      </w:r>
      <w:r w:rsidRPr="00947EE2">
        <w:rPr>
          <w:rFonts w:ascii="Times New Roman" w:hAnsi="Times New Roman" w:cs="Times New Roman"/>
          <w:i w:val="0"/>
          <w:color w:val="auto"/>
          <w:sz w:val="20"/>
          <w:szCs w:val="20"/>
        </w:rPr>
        <w:instrText xml:space="preserve"> SEQ Figura_4. \* ARABIC </w:instrText>
      </w:r>
      <w:r w:rsidRPr="00947EE2">
        <w:rPr>
          <w:rFonts w:ascii="Times New Roman" w:hAnsi="Times New Roman" w:cs="Times New Roman"/>
          <w:i w:val="0"/>
          <w:color w:val="auto"/>
          <w:sz w:val="20"/>
          <w:szCs w:val="20"/>
        </w:rPr>
        <w:fldChar w:fldCharType="separate"/>
      </w:r>
      <w:r w:rsidR="006944F2">
        <w:rPr>
          <w:rFonts w:ascii="Times New Roman" w:hAnsi="Times New Roman" w:cs="Times New Roman"/>
          <w:i w:val="0"/>
          <w:noProof/>
          <w:color w:val="auto"/>
          <w:sz w:val="20"/>
          <w:szCs w:val="20"/>
        </w:rPr>
        <w:t>5</w:t>
      </w:r>
      <w:r w:rsidRPr="00947EE2">
        <w:rPr>
          <w:rFonts w:ascii="Times New Roman" w:hAnsi="Times New Roman" w:cs="Times New Roman"/>
          <w:i w:val="0"/>
          <w:color w:val="auto"/>
          <w:sz w:val="20"/>
          <w:szCs w:val="20"/>
        </w:rPr>
        <w:fldChar w:fldCharType="end"/>
      </w:r>
      <w:bookmarkStart w:id="159" w:name="_Toc520752368"/>
      <w:r w:rsidR="007721FB" w:rsidRPr="00947EE2">
        <w:rPr>
          <w:rFonts w:ascii="Times New Roman" w:hAnsi="Times New Roman" w:cs="Times New Roman"/>
          <w:i w:val="0"/>
          <w:color w:val="auto"/>
          <w:sz w:val="20"/>
          <w:szCs w:val="20"/>
        </w:rPr>
        <w:t xml:space="preserve"> Tela de cadastro de cliente - Visitante</w:t>
      </w:r>
      <w:bookmarkEnd w:id="157"/>
      <w:bookmarkEnd w:id="158"/>
      <w:bookmarkEnd w:id="159"/>
    </w:p>
    <w:p w:rsidR="00370D95" w:rsidRPr="003E5065" w:rsidRDefault="00370D95" w:rsidP="00947EE2">
      <w:pPr>
        <w:spacing w:before="120" w:after="120" w:line="360" w:lineRule="auto"/>
        <w:ind w:firstLine="708"/>
        <w:jc w:val="both"/>
        <w:rPr>
          <w:rFonts w:ascii="Times New Roman" w:hAnsi="Times New Roman" w:cs="Times New Roman"/>
          <w:sz w:val="24"/>
          <w:szCs w:val="24"/>
          <w:lang w:eastAsia="pt-PT"/>
        </w:rPr>
      </w:pPr>
      <w:r w:rsidRPr="003E5065">
        <w:rPr>
          <w:rFonts w:ascii="Times New Roman" w:hAnsi="Times New Roman" w:cs="Times New Roman"/>
          <w:sz w:val="24"/>
          <w:szCs w:val="24"/>
          <w:lang w:eastAsia="pt-PT"/>
        </w:rPr>
        <w:t xml:space="preserve">Depois de efectuar o cadastro, ele passa a ser cliente, neste caso o sistema retorna para </w:t>
      </w:r>
      <w:r w:rsidR="0033694D" w:rsidRPr="003E5065">
        <w:rPr>
          <w:rFonts w:ascii="Times New Roman" w:hAnsi="Times New Roman" w:cs="Times New Roman"/>
          <w:sz w:val="24"/>
          <w:szCs w:val="24"/>
          <w:lang w:eastAsia="pt-PT"/>
        </w:rPr>
        <w:t xml:space="preserve">o </w:t>
      </w:r>
      <w:r w:rsidR="007721FB" w:rsidRPr="003E5065">
        <w:rPr>
          <w:rFonts w:ascii="Times New Roman" w:hAnsi="Times New Roman" w:cs="Times New Roman"/>
          <w:sz w:val="24"/>
          <w:szCs w:val="24"/>
          <w:lang w:eastAsia="pt-PT"/>
        </w:rPr>
        <w:t>formulário</w:t>
      </w:r>
      <w:r w:rsidR="0033694D" w:rsidRPr="003E5065">
        <w:rPr>
          <w:rFonts w:ascii="Times New Roman" w:hAnsi="Times New Roman" w:cs="Times New Roman"/>
          <w:sz w:val="24"/>
          <w:szCs w:val="24"/>
          <w:lang w:eastAsia="pt-PT"/>
        </w:rPr>
        <w:t xml:space="preserve"> anterior, onde o cliente faz a encomenda, conforme ilustra a figura a baixo, do pedido efectuado.</w:t>
      </w:r>
    </w:p>
    <w:p w:rsidR="00947EE2" w:rsidRDefault="000B6D50" w:rsidP="00947EE2">
      <w:pPr>
        <w:keepNext/>
        <w:spacing w:before="120" w:after="120" w:line="360" w:lineRule="auto"/>
        <w:jc w:val="center"/>
      </w:pPr>
      <w:r>
        <w:rPr>
          <w:noProof/>
          <w:lang w:eastAsia="pt-PT"/>
        </w:rPr>
        <w:lastRenderedPageBreak/>
        <w:drawing>
          <wp:inline distT="0" distB="0" distL="0" distR="0" wp14:anchorId="66377BFF" wp14:editId="799CC0E5">
            <wp:extent cx="5492697" cy="2553531"/>
            <wp:effectExtent l="0" t="0" r="0" b="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l="2207" r="888" b="14335"/>
                    <a:stretch/>
                  </pic:blipFill>
                  <pic:spPr bwMode="auto">
                    <a:xfrm>
                      <a:off x="0" y="0"/>
                      <a:ext cx="5496071" cy="2555100"/>
                    </a:xfrm>
                    <a:prstGeom prst="rect">
                      <a:avLst/>
                    </a:prstGeom>
                    <a:ln>
                      <a:noFill/>
                    </a:ln>
                    <a:extLst>
                      <a:ext uri="{53640926-AAD7-44D8-BBD7-CCE9431645EC}">
                        <a14:shadowObscured xmlns:a14="http://schemas.microsoft.com/office/drawing/2010/main"/>
                      </a:ext>
                    </a:extLst>
                  </pic:spPr>
                </pic:pic>
              </a:graphicData>
            </a:graphic>
          </wp:inline>
        </w:drawing>
      </w:r>
    </w:p>
    <w:p w:rsidR="0033694D" w:rsidRPr="00947EE2" w:rsidRDefault="00947EE2" w:rsidP="0093335B">
      <w:pPr>
        <w:pStyle w:val="Legenda"/>
        <w:jc w:val="center"/>
        <w:rPr>
          <w:rFonts w:ascii="Times New Roman" w:hAnsi="Times New Roman" w:cs="Times New Roman"/>
          <w:i w:val="0"/>
          <w:color w:val="auto"/>
          <w:sz w:val="20"/>
          <w:szCs w:val="20"/>
          <w:lang w:eastAsia="pt-PT"/>
        </w:rPr>
      </w:pPr>
      <w:bookmarkStart w:id="160" w:name="_Toc526105282"/>
      <w:bookmarkStart w:id="161" w:name="_Toc526105294"/>
      <w:r w:rsidRPr="00947EE2">
        <w:rPr>
          <w:rFonts w:ascii="Times New Roman" w:hAnsi="Times New Roman" w:cs="Times New Roman"/>
          <w:i w:val="0"/>
          <w:color w:val="auto"/>
          <w:sz w:val="20"/>
          <w:szCs w:val="20"/>
        </w:rPr>
        <w:t xml:space="preserve">Figura 4. </w:t>
      </w:r>
      <w:r w:rsidRPr="00947EE2">
        <w:rPr>
          <w:rFonts w:ascii="Times New Roman" w:hAnsi="Times New Roman" w:cs="Times New Roman"/>
          <w:i w:val="0"/>
          <w:color w:val="auto"/>
          <w:sz w:val="20"/>
          <w:szCs w:val="20"/>
        </w:rPr>
        <w:fldChar w:fldCharType="begin"/>
      </w:r>
      <w:r w:rsidRPr="00947EE2">
        <w:rPr>
          <w:rFonts w:ascii="Times New Roman" w:hAnsi="Times New Roman" w:cs="Times New Roman"/>
          <w:i w:val="0"/>
          <w:color w:val="auto"/>
          <w:sz w:val="20"/>
          <w:szCs w:val="20"/>
        </w:rPr>
        <w:instrText xml:space="preserve"> SEQ Figura_4. \* ARABIC </w:instrText>
      </w:r>
      <w:r w:rsidRPr="00947EE2">
        <w:rPr>
          <w:rFonts w:ascii="Times New Roman" w:hAnsi="Times New Roman" w:cs="Times New Roman"/>
          <w:i w:val="0"/>
          <w:color w:val="auto"/>
          <w:sz w:val="20"/>
          <w:szCs w:val="20"/>
        </w:rPr>
        <w:fldChar w:fldCharType="separate"/>
      </w:r>
      <w:r w:rsidR="006944F2">
        <w:rPr>
          <w:rFonts w:ascii="Times New Roman" w:hAnsi="Times New Roman" w:cs="Times New Roman"/>
          <w:i w:val="0"/>
          <w:noProof/>
          <w:color w:val="auto"/>
          <w:sz w:val="20"/>
          <w:szCs w:val="20"/>
        </w:rPr>
        <w:t>6</w:t>
      </w:r>
      <w:r w:rsidRPr="00947EE2">
        <w:rPr>
          <w:rFonts w:ascii="Times New Roman" w:hAnsi="Times New Roman" w:cs="Times New Roman"/>
          <w:i w:val="0"/>
          <w:color w:val="auto"/>
          <w:sz w:val="20"/>
          <w:szCs w:val="20"/>
        </w:rPr>
        <w:fldChar w:fldCharType="end"/>
      </w:r>
      <w:bookmarkStart w:id="162" w:name="_Toc520752369"/>
      <w:r w:rsidR="008A06AA" w:rsidRPr="00947EE2">
        <w:rPr>
          <w:rFonts w:ascii="Times New Roman" w:hAnsi="Times New Roman" w:cs="Times New Roman"/>
          <w:i w:val="0"/>
          <w:color w:val="auto"/>
          <w:sz w:val="20"/>
          <w:szCs w:val="20"/>
        </w:rPr>
        <w:t xml:space="preserve"> </w:t>
      </w:r>
      <w:r w:rsidR="0033694D" w:rsidRPr="00947EE2">
        <w:rPr>
          <w:rFonts w:ascii="Times New Roman" w:hAnsi="Times New Roman" w:cs="Times New Roman"/>
          <w:i w:val="0"/>
          <w:color w:val="auto"/>
          <w:sz w:val="20"/>
          <w:szCs w:val="20"/>
          <w:lang w:eastAsia="pt-PT"/>
        </w:rPr>
        <w:t>Tela cliente.</w:t>
      </w:r>
      <w:bookmarkEnd w:id="160"/>
      <w:bookmarkEnd w:id="161"/>
      <w:bookmarkEnd w:id="162"/>
    </w:p>
    <w:p w:rsidR="0033694D" w:rsidRPr="003E5065" w:rsidRDefault="0033694D" w:rsidP="00947EE2">
      <w:pPr>
        <w:spacing w:before="120" w:after="120" w:line="360" w:lineRule="auto"/>
        <w:ind w:firstLine="708"/>
        <w:jc w:val="both"/>
        <w:rPr>
          <w:rFonts w:ascii="Times New Roman" w:hAnsi="Times New Roman" w:cs="Times New Roman"/>
          <w:sz w:val="24"/>
          <w:szCs w:val="24"/>
          <w:lang w:eastAsia="pt-PT"/>
        </w:rPr>
      </w:pPr>
      <w:r w:rsidRPr="003E5065">
        <w:rPr>
          <w:rFonts w:ascii="Times New Roman" w:hAnsi="Times New Roman" w:cs="Times New Roman"/>
          <w:sz w:val="24"/>
          <w:szCs w:val="24"/>
          <w:lang w:eastAsia="pt-PT"/>
        </w:rPr>
        <w:t>O pedido fica em estado pendente, até que seja atendido pelo vendedor</w:t>
      </w:r>
      <w:r w:rsidR="001A7ABF" w:rsidRPr="003E5065">
        <w:rPr>
          <w:rFonts w:ascii="Times New Roman" w:hAnsi="Times New Roman" w:cs="Times New Roman"/>
          <w:sz w:val="24"/>
          <w:szCs w:val="24"/>
          <w:lang w:eastAsia="pt-PT"/>
        </w:rPr>
        <w:t>.</w:t>
      </w:r>
    </w:p>
    <w:p w:rsidR="00947EE2" w:rsidRDefault="0033694D" w:rsidP="00947EE2">
      <w:pPr>
        <w:keepNext/>
        <w:spacing w:before="120" w:after="120" w:line="360" w:lineRule="auto"/>
        <w:jc w:val="center"/>
      </w:pPr>
      <w:r w:rsidRPr="003E5065">
        <w:rPr>
          <w:rFonts w:ascii="Times New Roman" w:hAnsi="Times New Roman" w:cs="Times New Roman"/>
          <w:noProof/>
          <w:sz w:val="24"/>
          <w:szCs w:val="24"/>
          <w:lang w:eastAsia="pt-PT"/>
        </w:rPr>
        <w:drawing>
          <wp:inline distT="0" distB="0" distL="0" distR="0" wp14:anchorId="797AEE1B" wp14:editId="7C0D889A">
            <wp:extent cx="5231959" cy="2986405"/>
            <wp:effectExtent l="0" t="0" r="6985" b="4445"/>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l="4670" t="3875" r="772" b="13179"/>
                    <a:stretch/>
                  </pic:blipFill>
                  <pic:spPr bwMode="auto">
                    <a:xfrm>
                      <a:off x="0" y="0"/>
                      <a:ext cx="5254470" cy="2999254"/>
                    </a:xfrm>
                    <a:prstGeom prst="rect">
                      <a:avLst/>
                    </a:prstGeom>
                    <a:ln>
                      <a:noFill/>
                    </a:ln>
                    <a:extLst>
                      <a:ext uri="{53640926-AAD7-44D8-BBD7-CCE9431645EC}">
                        <a14:shadowObscured xmlns:a14="http://schemas.microsoft.com/office/drawing/2010/main"/>
                      </a:ext>
                    </a:extLst>
                  </pic:spPr>
                </pic:pic>
              </a:graphicData>
            </a:graphic>
          </wp:inline>
        </w:drawing>
      </w:r>
    </w:p>
    <w:p w:rsidR="001A7ABF" w:rsidRPr="00947EE2" w:rsidRDefault="00947EE2" w:rsidP="0093335B">
      <w:pPr>
        <w:pStyle w:val="Legenda"/>
        <w:jc w:val="center"/>
        <w:rPr>
          <w:rFonts w:ascii="Times New Roman" w:hAnsi="Times New Roman" w:cs="Times New Roman"/>
          <w:i w:val="0"/>
          <w:color w:val="auto"/>
          <w:sz w:val="20"/>
          <w:szCs w:val="20"/>
          <w:lang w:eastAsia="pt-PT"/>
        </w:rPr>
      </w:pPr>
      <w:bookmarkStart w:id="163" w:name="_Toc526105283"/>
      <w:bookmarkStart w:id="164" w:name="_Toc526105295"/>
      <w:r w:rsidRPr="00947EE2">
        <w:rPr>
          <w:rFonts w:ascii="Times New Roman" w:hAnsi="Times New Roman" w:cs="Times New Roman"/>
          <w:i w:val="0"/>
          <w:color w:val="auto"/>
          <w:sz w:val="20"/>
          <w:szCs w:val="20"/>
        </w:rPr>
        <w:t xml:space="preserve">Figura 4. </w:t>
      </w:r>
      <w:r w:rsidRPr="00947EE2">
        <w:rPr>
          <w:rFonts w:ascii="Times New Roman" w:hAnsi="Times New Roman" w:cs="Times New Roman"/>
          <w:i w:val="0"/>
          <w:color w:val="auto"/>
          <w:sz w:val="20"/>
          <w:szCs w:val="20"/>
        </w:rPr>
        <w:fldChar w:fldCharType="begin"/>
      </w:r>
      <w:r w:rsidRPr="00947EE2">
        <w:rPr>
          <w:rFonts w:ascii="Times New Roman" w:hAnsi="Times New Roman" w:cs="Times New Roman"/>
          <w:i w:val="0"/>
          <w:color w:val="auto"/>
          <w:sz w:val="20"/>
          <w:szCs w:val="20"/>
        </w:rPr>
        <w:instrText xml:space="preserve"> SEQ Figura_4. \* ARABIC </w:instrText>
      </w:r>
      <w:r w:rsidRPr="00947EE2">
        <w:rPr>
          <w:rFonts w:ascii="Times New Roman" w:hAnsi="Times New Roman" w:cs="Times New Roman"/>
          <w:i w:val="0"/>
          <w:color w:val="auto"/>
          <w:sz w:val="20"/>
          <w:szCs w:val="20"/>
        </w:rPr>
        <w:fldChar w:fldCharType="separate"/>
      </w:r>
      <w:r w:rsidR="006944F2">
        <w:rPr>
          <w:rFonts w:ascii="Times New Roman" w:hAnsi="Times New Roman" w:cs="Times New Roman"/>
          <w:i w:val="0"/>
          <w:noProof/>
          <w:color w:val="auto"/>
          <w:sz w:val="20"/>
          <w:szCs w:val="20"/>
        </w:rPr>
        <w:t>7</w:t>
      </w:r>
      <w:r w:rsidRPr="00947EE2">
        <w:rPr>
          <w:rFonts w:ascii="Times New Roman" w:hAnsi="Times New Roman" w:cs="Times New Roman"/>
          <w:i w:val="0"/>
          <w:color w:val="auto"/>
          <w:sz w:val="20"/>
          <w:szCs w:val="20"/>
        </w:rPr>
        <w:fldChar w:fldCharType="end"/>
      </w:r>
      <w:bookmarkStart w:id="165" w:name="_Toc520752370"/>
      <w:r w:rsidR="0093335B" w:rsidRPr="00947EE2">
        <w:rPr>
          <w:rFonts w:ascii="Times New Roman" w:hAnsi="Times New Roman" w:cs="Times New Roman"/>
          <w:i w:val="0"/>
          <w:color w:val="auto"/>
          <w:sz w:val="20"/>
          <w:szCs w:val="20"/>
        </w:rPr>
        <w:t xml:space="preserve"> </w:t>
      </w:r>
      <w:r w:rsidR="001A7ABF" w:rsidRPr="00947EE2">
        <w:rPr>
          <w:rFonts w:ascii="Times New Roman" w:hAnsi="Times New Roman" w:cs="Times New Roman"/>
          <w:i w:val="0"/>
          <w:color w:val="auto"/>
          <w:sz w:val="20"/>
          <w:szCs w:val="20"/>
          <w:lang w:eastAsia="pt-PT"/>
        </w:rPr>
        <w:t>Tela cliente</w:t>
      </w:r>
      <w:r w:rsidR="0093335B" w:rsidRPr="00947EE2">
        <w:rPr>
          <w:rFonts w:ascii="Times New Roman" w:hAnsi="Times New Roman" w:cs="Times New Roman"/>
          <w:i w:val="0"/>
          <w:color w:val="auto"/>
          <w:sz w:val="20"/>
          <w:szCs w:val="20"/>
          <w:lang w:eastAsia="pt-PT"/>
        </w:rPr>
        <w:t xml:space="preserve"> (Verificar estado do pedido)</w:t>
      </w:r>
      <w:r w:rsidR="001A7ABF" w:rsidRPr="00947EE2">
        <w:rPr>
          <w:rFonts w:ascii="Times New Roman" w:hAnsi="Times New Roman" w:cs="Times New Roman"/>
          <w:i w:val="0"/>
          <w:color w:val="auto"/>
          <w:sz w:val="20"/>
          <w:szCs w:val="20"/>
          <w:lang w:eastAsia="pt-PT"/>
        </w:rPr>
        <w:t>.</w:t>
      </w:r>
      <w:bookmarkEnd w:id="163"/>
      <w:bookmarkEnd w:id="164"/>
      <w:bookmarkEnd w:id="165"/>
    </w:p>
    <w:p w:rsidR="0093335B" w:rsidRDefault="0093335B" w:rsidP="0093335B">
      <w:pPr>
        <w:rPr>
          <w:lang w:eastAsia="pt-PT"/>
        </w:rPr>
      </w:pPr>
    </w:p>
    <w:p w:rsidR="00947EE2" w:rsidRDefault="00947EE2" w:rsidP="0093335B">
      <w:pPr>
        <w:rPr>
          <w:lang w:eastAsia="pt-PT"/>
        </w:rPr>
      </w:pPr>
    </w:p>
    <w:p w:rsidR="00947EE2" w:rsidRDefault="00947EE2" w:rsidP="0093335B">
      <w:pPr>
        <w:rPr>
          <w:lang w:eastAsia="pt-PT"/>
        </w:rPr>
      </w:pPr>
    </w:p>
    <w:p w:rsidR="00947EE2" w:rsidRPr="0093335B" w:rsidRDefault="00947EE2" w:rsidP="0093335B">
      <w:pPr>
        <w:rPr>
          <w:lang w:eastAsia="pt-PT"/>
        </w:rPr>
      </w:pPr>
    </w:p>
    <w:p w:rsidR="00B708AE" w:rsidRPr="00EE7F66" w:rsidRDefault="00B708AE" w:rsidP="00066E28">
      <w:pPr>
        <w:pStyle w:val="Cabealho3"/>
        <w:numPr>
          <w:ilvl w:val="2"/>
          <w:numId w:val="15"/>
        </w:numPr>
        <w:rPr>
          <w:rFonts w:ascii="Times New Roman" w:hAnsi="Times New Roman" w:cs="Times New Roman"/>
          <w:sz w:val="24"/>
        </w:rPr>
      </w:pPr>
      <w:bookmarkStart w:id="166" w:name="_Toc526105274"/>
      <w:r w:rsidRPr="00EE7F66">
        <w:rPr>
          <w:rFonts w:ascii="Times New Roman" w:hAnsi="Times New Roman" w:cs="Times New Roman"/>
          <w:sz w:val="24"/>
        </w:rPr>
        <w:lastRenderedPageBreak/>
        <w:t>Tela Vendedor</w:t>
      </w:r>
      <w:bookmarkEnd w:id="166"/>
    </w:p>
    <w:p w:rsidR="0093335B" w:rsidRDefault="00B708AE" w:rsidP="00947EE2">
      <w:pPr>
        <w:spacing w:before="120" w:after="120" w:line="360" w:lineRule="auto"/>
        <w:ind w:firstLine="708"/>
        <w:jc w:val="both"/>
        <w:rPr>
          <w:rFonts w:ascii="Times New Roman" w:hAnsi="Times New Roman" w:cs="Times New Roman"/>
          <w:noProof/>
          <w:sz w:val="24"/>
          <w:szCs w:val="24"/>
          <w:lang w:eastAsia="pt-PT"/>
        </w:rPr>
      </w:pPr>
      <w:r w:rsidRPr="003E5065">
        <w:rPr>
          <w:rFonts w:ascii="Times New Roman" w:hAnsi="Times New Roman" w:cs="Times New Roman"/>
          <w:sz w:val="24"/>
          <w:szCs w:val="24"/>
          <w:lang w:eastAsia="pt-PT"/>
        </w:rPr>
        <w:t xml:space="preserve">O vendedor apenas faz cadastro de produtos, registra </w:t>
      </w:r>
      <w:r w:rsidR="0093335B" w:rsidRPr="003E5065">
        <w:rPr>
          <w:rFonts w:ascii="Times New Roman" w:hAnsi="Times New Roman" w:cs="Times New Roman"/>
          <w:sz w:val="24"/>
          <w:szCs w:val="24"/>
          <w:lang w:eastAsia="pt-PT"/>
        </w:rPr>
        <w:t>as entradas</w:t>
      </w:r>
      <w:r w:rsidRPr="003E5065">
        <w:rPr>
          <w:rFonts w:ascii="Times New Roman" w:hAnsi="Times New Roman" w:cs="Times New Roman"/>
          <w:sz w:val="24"/>
          <w:szCs w:val="24"/>
          <w:lang w:eastAsia="pt-PT"/>
        </w:rPr>
        <w:t>, faz vendas e atende as encomendas</w:t>
      </w:r>
      <w:r w:rsidR="00AA2BA0">
        <w:rPr>
          <w:rFonts w:ascii="Times New Roman" w:hAnsi="Times New Roman" w:cs="Times New Roman"/>
          <w:sz w:val="24"/>
          <w:szCs w:val="24"/>
          <w:lang w:eastAsia="pt-PT"/>
        </w:rPr>
        <w:t xml:space="preserve">. Na figura </w:t>
      </w:r>
      <w:r w:rsidR="008A06AA">
        <w:rPr>
          <w:rFonts w:ascii="Times New Roman" w:hAnsi="Times New Roman" w:cs="Times New Roman"/>
          <w:sz w:val="24"/>
          <w:szCs w:val="24"/>
          <w:lang w:eastAsia="pt-PT"/>
        </w:rPr>
        <w:t>4.8</w:t>
      </w:r>
      <w:r w:rsidR="00AA2BA0">
        <w:rPr>
          <w:rFonts w:ascii="Times New Roman" w:hAnsi="Times New Roman" w:cs="Times New Roman"/>
          <w:sz w:val="24"/>
          <w:szCs w:val="24"/>
          <w:lang w:eastAsia="pt-PT"/>
        </w:rPr>
        <w:t xml:space="preserve"> apresentamos a tela vendedor.</w:t>
      </w:r>
    </w:p>
    <w:p w:rsidR="00947EE2" w:rsidRDefault="005D26BD" w:rsidP="00947EE2">
      <w:pPr>
        <w:keepNext/>
        <w:spacing w:before="120" w:after="120" w:line="360" w:lineRule="auto"/>
        <w:jc w:val="center"/>
      </w:pPr>
      <w:r>
        <w:rPr>
          <w:noProof/>
          <w:lang w:eastAsia="pt-PT"/>
        </w:rPr>
        <w:drawing>
          <wp:inline distT="0" distB="0" distL="0" distR="0" wp14:anchorId="7607E65D" wp14:editId="281D8316">
            <wp:extent cx="5893531" cy="2543175"/>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l="914" r="1645" b="25543"/>
                    <a:stretch/>
                  </pic:blipFill>
                  <pic:spPr bwMode="auto">
                    <a:xfrm>
                      <a:off x="0" y="0"/>
                      <a:ext cx="5898680" cy="2545397"/>
                    </a:xfrm>
                    <a:prstGeom prst="rect">
                      <a:avLst/>
                    </a:prstGeom>
                    <a:ln>
                      <a:noFill/>
                    </a:ln>
                    <a:extLst>
                      <a:ext uri="{53640926-AAD7-44D8-BBD7-CCE9431645EC}">
                        <a14:shadowObscured xmlns:a14="http://schemas.microsoft.com/office/drawing/2010/main"/>
                      </a:ext>
                    </a:extLst>
                  </pic:spPr>
                </pic:pic>
              </a:graphicData>
            </a:graphic>
          </wp:inline>
        </w:drawing>
      </w:r>
    </w:p>
    <w:p w:rsidR="00B708AE" w:rsidRPr="00947EE2" w:rsidRDefault="00947EE2" w:rsidP="0093335B">
      <w:pPr>
        <w:pStyle w:val="Legenda"/>
        <w:jc w:val="center"/>
        <w:rPr>
          <w:rFonts w:ascii="Times New Roman" w:hAnsi="Times New Roman" w:cs="Times New Roman"/>
          <w:i w:val="0"/>
          <w:color w:val="auto"/>
          <w:sz w:val="20"/>
          <w:szCs w:val="20"/>
          <w:lang w:eastAsia="pt-PT"/>
        </w:rPr>
      </w:pPr>
      <w:bookmarkStart w:id="167" w:name="_Toc526105284"/>
      <w:bookmarkStart w:id="168" w:name="_Toc526105296"/>
      <w:r w:rsidRPr="00947EE2">
        <w:rPr>
          <w:rFonts w:ascii="Times New Roman" w:hAnsi="Times New Roman" w:cs="Times New Roman"/>
          <w:i w:val="0"/>
          <w:color w:val="auto"/>
          <w:sz w:val="20"/>
          <w:szCs w:val="20"/>
        </w:rPr>
        <w:t xml:space="preserve">Figura 4. </w:t>
      </w:r>
      <w:r w:rsidRPr="00947EE2">
        <w:rPr>
          <w:rFonts w:ascii="Times New Roman" w:hAnsi="Times New Roman" w:cs="Times New Roman"/>
          <w:i w:val="0"/>
          <w:color w:val="auto"/>
          <w:sz w:val="20"/>
          <w:szCs w:val="20"/>
        </w:rPr>
        <w:fldChar w:fldCharType="begin"/>
      </w:r>
      <w:r w:rsidRPr="00947EE2">
        <w:rPr>
          <w:rFonts w:ascii="Times New Roman" w:hAnsi="Times New Roman" w:cs="Times New Roman"/>
          <w:i w:val="0"/>
          <w:color w:val="auto"/>
          <w:sz w:val="20"/>
          <w:szCs w:val="20"/>
        </w:rPr>
        <w:instrText xml:space="preserve"> SEQ Figura_4. \* ARABIC </w:instrText>
      </w:r>
      <w:r w:rsidRPr="00947EE2">
        <w:rPr>
          <w:rFonts w:ascii="Times New Roman" w:hAnsi="Times New Roman" w:cs="Times New Roman"/>
          <w:i w:val="0"/>
          <w:color w:val="auto"/>
          <w:sz w:val="20"/>
          <w:szCs w:val="20"/>
        </w:rPr>
        <w:fldChar w:fldCharType="separate"/>
      </w:r>
      <w:r w:rsidR="006944F2">
        <w:rPr>
          <w:rFonts w:ascii="Times New Roman" w:hAnsi="Times New Roman" w:cs="Times New Roman"/>
          <w:i w:val="0"/>
          <w:noProof/>
          <w:color w:val="auto"/>
          <w:sz w:val="20"/>
          <w:szCs w:val="20"/>
        </w:rPr>
        <w:t>8</w:t>
      </w:r>
      <w:r w:rsidRPr="00947EE2">
        <w:rPr>
          <w:rFonts w:ascii="Times New Roman" w:hAnsi="Times New Roman" w:cs="Times New Roman"/>
          <w:i w:val="0"/>
          <w:color w:val="auto"/>
          <w:sz w:val="20"/>
          <w:szCs w:val="20"/>
        </w:rPr>
        <w:fldChar w:fldCharType="end"/>
      </w:r>
      <w:bookmarkStart w:id="169" w:name="_Toc520752371"/>
      <w:r w:rsidR="0093335B" w:rsidRPr="00947EE2">
        <w:rPr>
          <w:rFonts w:ascii="Times New Roman" w:hAnsi="Times New Roman" w:cs="Times New Roman"/>
          <w:i w:val="0"/>
          <w:color w:val="auto"/>
          <w:sz w:val="20"/>
          <w:szCs w:val="20"/>
        </w:rPr>
        <w:t xml:space="preserve"> </w:t>
      </w:r>
      <w:r w:rsidR="00B708AE" w:rsidRPr="00947EE2">
        <w:rPr>
          <w:rFonts w:ascii="Times New Roman" w:hAnsi="Times New Roman" w:cs="Times New Roman"/>
          <w:i w:val="0"/>
          <w:color w:val="auto"/>
          <w:sz w:val="20"/>
          <w:szCs w:val="20"/>
          <w:lang w:eastAsia="pt-PT"/>
        </w:rPr>
        <w:t>Tela vendedor</w:t>
      </w:r>
      <w:r w:rsidR="00196A49" w:rsidRPr="00947EE2">
        <w:rPr>
          <w:rFonts w:ascii="Times New Roman" w:hAnsi="Times New Roman" w:cs="Times New Roman"/>
          <w:i w:val="0"/>
          <w:color w:val="auto"/>
          <w:sz w:val="20"/>
          <w:szCs w:val="20"/>
          <w:lang w:eastAsia="pt-PT"/>
        </w:rPr>
        <w:t>.</w:t>
      </w:r>
      <w:bookmarkEnd w:id="167"/>
      <w:bookmarkEnd w:id="168"/>
      <w:bookmarkEnd w:id="169"/>
    </w:p>
    <w:p w:rsidR="001B71FA" w:rsidRPr="003E5065" w:rsidRDefault="001B71FA" w:rsidP="003E5065">
      <w:pPr>
        <w:spacing w:before="120" w:after="120" w:line="360" w:lineRule="auto"/>
        <w:jc w:val="both"/>
        <w:rPr>
          <w:rFonts w:ascii="Times New Roman" w:hAnsi="Times New Roman" w:cs="Times New Roman"/>
          <w:sz w:val="24"/>
          <w:szCs w:val="24"/>
          <w:lang w:eastAsia="pt-PT"/>
        </w:rPr>
      </w:pPr>
    </w:p>
    <w:p w:rsidR="0093335B" w:rsidRDefault="00351E79" w:rsidP="003C6585">
      <w:pPr>
        <w:keepNext/>
        <w:spacing w:before="120" w:after="120" w:line="360" w:lineRule="auto"/>
        <w:jc w:val="center"/>
      </w:pPr>
      <w:r>
        <w:rPr>
          <w:noProof/>
          <w:lang w:eastAsia="pt-PT"/>
        </w:rPr>
        <w:drawing>
          <wp:inline distT="0" distB="0" distL="0" distR="0" wp14:anchorId="1D484C8B" wp14:editId="79AD446A">
            <wp:extent cx="5476875" cy="2214284"/>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srcRect l="929" r="3904" b="31868"/>
                    <a:stretch/>
                  </pic:blipFill>
                  <pic:spPr bwMode="auto">
                    <a:xfrm>
                      <a:off x="0" y="0"/>
                      <a:ext cx="5490681" cy="2219866"/>
                    </a:xfrm>
                    <a:prstGeom prst="rect">
                      <a:avLst/>
                    </a:prstGeom>
                    <a:ln>
                      <a:noFill/>
                    </a:ln>
                    <a:extLst>
                      <a:ext uri="{53640926-AAD7-44D8-BBD7-CCE9431645EC}">
                        <a14:shadowObscured xmlns:a14="http://schemas.microsoft.com/office/drawing/2010/main"/>
                      </a:ext>
                    </a:extLst>
                  </pic:spPr>
                </pic:pic>
              </a:graphicData>
            </a:graphic>
          </wp:inline>
        </w:drawing>
      </w:r>
    </w:p>
    <w:p w:rsidR="006944F2" w:rsidRDefault="00351E79" w:rsidP="006944F2">
      <w:pPr>
        <w:keepNext/>
        <w:spacing w:before="120" w:after="120" w:line="360" w:lineRule="auto"/>
        <w:jc w:val="center"/>
      </w:pPr>
      <w:r>
        <w:rPr>
          <w:noProof/>
          <w:lang w:eastAsia="pt-PT"/>
        </w:rPr>
        <w:drawing>
          <wp:inline distT="0" distB="0" distL="0" distR="0" wp14:anchorId="619E1CEF" wp14:editId="09C8F769">
            <wp:extent cx="5583813" cy="1475105"/>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t="54135" b="-1"/>
                    <a:stretch/>
                  </pic:blipFill>
                  <pic:spPr bwMode="auto">
                    <a:xfrm>
                      <a:off x="0" y="0"/>
                      <a:ext cx="5623436" cy="1485572"/>
                    </a:xfrm>
                    <a:prstGeom prst="rect">
                      <a:avLst/>
                    </a:prstGeom>
                    <a:ln>
                      <a:noFill/>
                    </a:ln>
                    <a:extLst>
                      <a:ext uri="{53640926-AAD7-44D8-BBD7-CCE9431645EC}">
                        <a14:shadowObscured xmlns:a14="http://schemas.microsoft.com/office/drawing/2010/main"/>
                      </a:ext>
                    </a:extLst>
                  </pic:spPr>
                </pic:pic>
              </a:graphicData>
            </a:graphic>
          </wp:inline>
        </w:drawing>
      </w:r>
    </w:p>
    <w:p w:rsidR="00AA2BA0" w:rsidRPr="006944F2" w:rsidRDefault="006944F2" w:rsidP="00AA2BA0">
      <w:pPr>
        <w:pStyle w:val="Legenda"/>
        <w:jc w:val="center"/>
        <w:rPr>
          <w:rFonts w:ascii="Times New Roman" w:hAnsi="Times New Roman" w:cs="Times New Roman"/>
          <w:i w:val="0"/>
          <w:color w:val="auto"/>
          <w:sz w:val="20"/>
          <w:szCs w:val="20"/>
        </w:rPr>
      </w:pPr>
      <w:bookmarkStart w:id="170" w:name="_Toc526105285"/>
      <w:bookmarkStart w:id="171" w:name="_Toc526105297"/>
      <w:r w:rsidRPr="006944F2">
        <w:rPr>
          <w:rFonts w:ascii="Times New Roman" w:hAnsi="Times New Roman" w:cs="Times New Roman"/>
          <w:i w:val="0"/>
          <w:sz w:val="20"/>
          <w:szCs w:val="20"/>
        </w:rPr>
        <w:t xml:space="preserve">Figura 4. </w:t>
      </w:r>
      <w:r w:rsidRPr="006944F2">
        <w:rPr>
          <w:rFonts w:ascii="Times New Roman" w:hAnsi="Times New Roman" w:cs="Times New Roman"/>
          <w:i w:val="0"/>
          <w:sz w:val="20"/>
          <w:szCs w:val="20"/>
        </w:rPr>
        <w:fldChar w:fldCharType="begin"/>
      </w:r>
      <w:r w:rsidRPr="006944F2">
        <w:rPr>
          <w:rFonts w:ascii="Times New Roman" w:hAnsi="Times New Roman" w:cs="Times New Roman"/>
          <w:i w:val="0"/>
          <w:sz w:val="20"/>
          <w:szCs w:val="20"/>
        </w:rPr>
        <w:instrText xml:space="preserve"> SEQ Figura_4. \* ARABIC </w:instrText>
      </w:r>
      <w:r w:rsidRPr="006944F2">
        <w:rPr>
          <w:rFonts w:ascii="Times New Roman" w:hAnsi="Times New Roman" w:cs="Times New Roman"/>
          <w:i w:val="0"/>
          <w:sz w:val="20"/>
          <w:szCs w:val="20"/>
        </w:rPr>
        <w:fldChar w:fldCharType="separate"/>
      </w:r>
      <w:r>
        <w:rPr>
          <w:rFonts w:ascii="Times New Roman" w:hAnsi="Times New Roman" w:cs="Times New Roman"/>
          <w:i w:val="0"/>
          <w:noProof/>
          <w:sz w:val="20"/>
          <w:szCs w:val="20"/>
        </w:rPr>
        <w:t>9</w:t>
      </w:r>
      <w:r w:rsidRPr="006944F2">
        <w:rPr>
          <w:rFonts w:ascii="Times New Roman" w:hAnsi="Times New Roman" w:cs="Times New Roman"/>
          <w:i w:val="0"/>
          <w:sz w:val="20"/>
          <w:szCs w:val="20"/>
        </w:rPr>
        <w:fldChar w:fldCharType="end"/>
      </w:r>
      <w:bookmarkStart w:id="172" w:name="_Toc520752372"/>
      <w:r w:rsidR="0093335B" w:rsidRPr="006944F2">
        <w:rPr>
          <w:rFonts w:ascii="Times New Roman" w:hAnsi="Times New Roman" w:cs="Times New Roman"/>
          <w:i w:val="0"/>
          <w:color w:val="auto"/>
          <w:sz w:val="20"/>
          <w:szCs w:val="20"/>
        </w:rPr>
        <w:t xml:space="preserve"> Modelo de fatura</w:t>
      </w:r>
      <w:bookmarkEnd w:id="170"/>
      <w:bookmarkEnd w:id="171"/>
      <w:bookmarkEnd w:id="172"/>
    </w:p>
    <w:p w:rsidR="008F5DFF" w:rsidRDefault="008F5DFF" w:rsidP="006944F2">
      <w:pPr>
        <w:spacing w:before="120" w:after="120" w:line="360" w:lineRule="auto"/>
        <w:ind w:firstLine="708"/>
        <w:jc w:val="both"/>
        <w:rPr>
          <w:rFonts w:ascii="Times New Roman" w:hAnsi="Times New Roman" w:cs="Times New Roman"/>
          <w:sz w:val="24"/>
          <w:szCs w:val="24"/>
          <w:lang w:eastAsia="pt-PT"/>
        </w:rPr>
      </w:pPr>
      <w:r>
        <w:rPr>
          <w:rFonts w:ascii="Times New Roman" w:hAnsi="Times New Roman" w:cs="Times New Roman"/>
          <w:sz w:val="24"/>
          <w:szCs w:val="24"/>
          <w:lang w:eastAsia="pt-PT"/>
        </w:rPr>
        <w:lastRenderedPageBreak/>
        <w:t>Na figura 4.10 apresentamos a tela das entradas de produtos</w:t>
      </w:r>
      <w:r w:rsidR="00FE61AF">
        <w:rPr>
          <w:rFonts w:ascii="Times New Roman" w:hAnsi="Times New Roman" w:cs="Times New Roman"/>
          <w:sz w:val="24"/>
          <w:szCs w:val="24"/>
          <w:lang w:eastAsia="pt-PT"/>
        </w:rPr>
        <w:t>, onde o vendedor pode</w:t>
      </w:r>
      <w:r>
        <w:rPr>
          <w:rFonts w:ascii="Times New Roman" w:hAnsi="Times New Roman" w:cs="Times New Roman"/>
          <w:sz w:val="24"/>
          <w:szCs w:val="24"/>
          <w:lang w:eastAsia="pt-PT"/>
        </w:rPr>
        <w:t xml:space="preserve"> </w:t>
      </w:r>
      <w:r w:rsidR="00FE61AF">
        <w:rPr>
          <w:rFonts w:ascii="Times New Roman" w:hAnsi="Times New Roman" w:cs="Times New Roman"/>
          <w:sz w:val="24"/>
          <w:szCs w:val="24"/>
          <w:lang w:eastAsia="pt-PT"/>
        </w:rPr>
        <w:t>registrar uma nova entrada de produto,</w:t>
      </w:r>
      <w:r>
        <w:rPr>
          <w:rFonts w:ascii="Times New Roman" w:hAnsi="Times New Roman" w:cs="Times New Roman"/>
          <w:sz w:val="24"/>
          <w:szCs w:val="24"/>
          <w:lang w:eastAsia="pt-PT"/>
        </w:rPr>
        <w:t xml:space="preserve"> gerar relat</w:t>
      </w:r>
      <w:r w:rsidR="00FE61AF">
        <w:rPr>
          <w:rFonts w:ascii="Times New Roman" w:hAnsi="Times New Roman" w:cs="Times New Roman"/>
          <w:sz w:val="24"/>
          <w:szCs w:val="24"/>
          <w:lang w:eastAsia="pt-PT"/>
        </w:rPr>
        <w:t xml:space="preserve">ório dos produtos </w:t>
      </w:r>
      <w:r>
        <w:rPr>
          <w:rFonts w:ascii="Times New Roman" w:hAnsi="Times New Roman" w:cs="Times New Roman"/>
          <w:sz w:val="24"/>
          <w:szCs w:val="24"/>
          <w:lang w:eastAsia="pt-PT"/>
        </w:rPr>
        <w:t xml:space="preserve">que se encontram </w:t>
      </w:r>
      <w:r w:rsidR="00FE61AF">
        <w:rPr>
          <w:rFonts w:ascii="Times New Roman" w:hAnsi="Times New Roman" w:cs="Times New Roman"/>
          <w:sz w:val="24"/>
          <w:szCs w:val="24"/>
          <w:lang w:eastAsia="pt-PT"/>
        </w:rPr>
        <w:t>registrados.</w:t>
      </w:r>
    </w:p>
    <w:p w:rsidR="006944F2" w:rsidRDefault="008F5DFF" w:rsidP="006944F2">
      <w:pPr>
        <w:keepNext/>
        <w:spacing w:before="120" w:after="120" w:line="360" w:lineRule="auto"/>
        <w:jc w:val="center"/>
      </w:pPr>
      <w:r>
        <w:rPr>
          <w:noProof/>
          <w:lang w:eastAsia="pt-PT"/>
        </w:rPr>
        <w:drawing>
          <wp:inline distT="0" distB="0" distL="0" distR="0" wp14:anchorId="3D49716A" wp14:editId="4590D03D">
            <wp:extent cx="6019800" cy="3476625"/>
            <wp:effectExtent l="0" t="0" r="0" b="9525"/>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srcRect l="1" r="508" b="4997"/>
                    <a:stretch/>
                  </pic:blipFill>
                  <pic:spPr bwMode="auto">
                    <a:xfrm>
                      <a:off x="0" y="0"/>
                      <a:ext cx="6031385" cy="3483316"/>
                    </a:xfrm>
                    <a:prstGeom prst="rect">
                      <a:avLst/>
                    </a:prstGeom>
                    <a:ln>
                      <a:noFill/>
                    </a:ln>
                    <a:extLst>
                      <a:ext uri="{53640926-AAD7-44D8-BBD7-CCE9431645EC}">
                        <a14:shadowObscured xmlns:a14="http://schemas.microsoft.com/office/drawing/2010/main"/>
                      </a:ext>
                    </a:extLst>
                  </pic:spPr>
                </pic:pic>
              </a:graphicData>
            </a:graphic>
          </wp:inline>
        </w:drawing>
      </w:r>
    </w:p>
    <w:p w:rsidR="008F5DFF" w:rsidRPr="006944F2" w:rsidRDefault="006944F2" w:rsidP="00800276">
      <w:pPr>
        <w:pStyle w:val="Legenda"/>
        <w:jc w:val="center"/>
        <w:rPr>
          <w:rFonts w:ascii="Times New Roman" w:hAnsi="Times New Roman" w:cs="Times New Roman"/>
          <w:i w:val="0"/>
          <w:color w:val="auto"/>
          <w:sz w:val="20"/>
          <w:szCs w:val="20"/>
          <w:lang w:eastAsia="pt-PT"/>
        </w:rPr>
      </w:pPr>
      <w:bookmarkStart w:id="173" w:name="_Toc526105286"/>
      <w:bookmarkStart w:id="174" w:name="_Toc526105298"/>
      <w:r w:rsidRPr="006944F2">
        <w:rPr>
          <w:rFonts w:ascii="Times New Roman" w:hAnsi="Times New Roman" w:cs="Times New Roman"/>
          <w:i w:val="0"/>
          <w:color w:val="auto"/>
          <w:sz w:val="20"/>
          <w:szCs w:val="20"/>
        </w:rPr>
        <w:t xml:space="preserve">Figura 4. </w:t>
      </w:r>
      <w:r w:rsidRPr="006944F2">
        <w:rPr>
          <w:rFonts w:ascii="Times New Roman" w:hAnsi="Times New Roman" w:cs="Times New Roman"/>
          <w:i w:val="0"/>
          <w:color w:val="auto"/>
          <w:sz w:val="20"/>
          <w:szCs w:val="20"/>
        </w:rPr>
        <w:fldChar w:fldCharType="begin"/>
      </w:r>
      <w:r w:rsidRPr="006944F2">
        <w:rPr>
          <w:rFonts w:ascii="Times New Roman" w:hAnsi="Times New Roman" w:cs="Times New Roman"/>
          <w:i w:val="0"/>
          <w:color w:val="auto"/>
          <w:sz w:val="20"/>
          <w:szCs w:val="20"/>
        </w:rPr>
        <w:instrText xml:space="preserve"> SEQ Figura_4. \* ARABIC </w:instrText>
      </w:r>
      <w:r w:rsidRPr="006944F2">
        <w:rPr>
          <w:rFonts w:ascii="Times New Roman" w:hAnsi="Times New Roman" w:cs="Times New Roman"/>
          <w:i w:val="0"/>
          <w:color w:val="auto"/>
          <w:sz w:val="20"/>
          <w:szCs w:val="20"/>
        </w:rPr>
        <w:fldChar w:fldCharType="separate"/>
      </w:r>
      <w:r>
        <w:rPr>
          <w:rFonts w:ascii="Times New Roman" w:hAnsi="Times New Roman" w:cs="Times New Roman"/>
          <w:i w:val="0"/>
          <w:noProof/>
          <w:color w:val="auto"/>
          <w:sz w:val="20"/>
          <w:szCs w:val="20"/>
        </w:rPr>
        <w:t>10</w:t>
      </w:r>
      <w:r w:rsidRPr="006944F2">
        <w:rPr>
          <w:rFonts w:ascii="Times New Roman" w:hAnsi="Times New Roman" w:cs="Times New Roman"/>
          <w:i w:val="0"/>
          <w:color w:val="auto"/>
          <w:sz w:val="20"/>
          <w:szCs w:val="20"/>
        </w:rPr>
        <w:fldChar w:fldCharType="end"/>
      </w:r>
      <w:r w:rsidR="00FE61AF" w:rsidRPr="006944F2">
        <w:rPr>
          <w:rFonts w:ascii="Times New Roman" w:hAnsi="Times New Roman" w:cs="Times New Roman"/>
          <w:i w:val="0"/>
          <w:color w:val="auto"/>
          <w:sz w:val="20"/>
          <w:szCs w:val="20"/>
        </w:rPr>
        <w:t xml:space="preserve"> Tela de entradas de produtos</w:t>
      </w:r>
      <w:bookmarkEnd w:id="173"/>
      <w:bookmarkEnd w:id="174"/>
    </w:p>
    <w:p w:rsidR="006944F2" w:rsidRDefault="00250172" w:rsidP="006944F2">
      <w:pPr>
        <w:keepNext/>
        <w:spacing w:before="120" w:after="120" w:line="360" w:lineRule="auto"/>
        <w:jc w:val="both"/>
      </w:pPr>
      <w:r>
        <w:rPr>
          <w:noProof/>
          <w:lang w:eastAsia="pt-PT"/>
        </w:rPr>
        <w:drawing>
          <wp:inline distT="0" distB="0" distL="0" distR="0" wp14:anchorId="35C706D2" wp14:editId="2F5D7E2E">
            <wp:extent cx="5619750" cy="2671638"/>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srcRect r="-170" b="5598"/>
                    <a:stretch/>
                  </pic:blipFill>
                  <pic:spPr bwMode="auto">
                    <a:xfrm>
                      <a:off x="0" y="0"/>
                      <a:ext cx="5634650" cy="2678722"/>
                    </a:xfrm>
                    <a:prstGeom prst="rect">
                      <a:avLst/>
                    </a:prstGeom>
                    <a:ln>
                      <a:noFill/>
                    </a:ln>
                    <a:extLst>
                      <a:ext uri="{53640926-AAD7-44D8-BBD7-CCE9431645EC}">
                        <a14:shadowObscured xmlns:a14="http://schemas.microsoft.com/office/drawing/2010/main"/>
                      </a:ext>
                    </a:extLst>
                  </pic:spPr>
                </pic:pic>
              </a:graphicData>
            </a:graphic>
          </wp:inline>
        </w:drawing>
      </w:r>
    </w:p>
    <w:p w:rsidR="006944F2" w:rsidRPr="006944F2" w:rsidRDefault="006944F2" w:rsidP="006944F2">
      <w:pPr>
        <w:pStyle w:val="Legenda"/>
        <w:jc w:val="center"/>
        <w:rPr>
          <w:rFonts w:ascii="Times New Roman" w:hAnsi="Times New Roman" w:cs="Times New Roman"/>
          <w:i w:val="0"/>
          <w:noProof/>
          <w:color w:val="auto"/>
          <w:sz w:val="20"/>
          <w:szCs w:val="20"/>
        </w:rPr>
      </w:pPr>
      <w:bookmarkStart w:id="175" w:name="_Toc526105287"/>
      <w:bookmarkStart w:id="176" w:name="_Toc526105299"/>
      <w:r w:rsidRPr="006944F2">
        <w:rPr>
          <w:rFonts w:ascii="Times New Roman" w:hAnsi="Times New Roman" w:cs="Times New Roman"/>
          <w:i w:val="0"/>
          <w:color w:val="auto"/>
          <w:sz w:val="20"/>
          <w:szCs w:val="20"/>
        </w:rPr>
        <w:t xml:space="preserve">Figura 4. </w:t>
      </w:r>
      <w:r w:rsidRPr="006944F2">
        <w:rPr>
          <w:rFonts w:ascii="Times New Roman" w:hAnsi="Times New Roman" w:cs="Times New Roman"/>
          <w:i w:val="0"/>
          <w:color w:val="auto"/>
          <w:sz w:val="20"/>
          <w:szCs w:val="20"/>
        </w:rPr>
        <w:fldChar w:fldCharType="begin"/>
      </w:r>
      <w:r w:rsidRPr="006944F2">
        <w:rPr>
          <w:rFonts w:ascii="Times New Roman" w:hAnsi="Times New Roman" w:cs="Times New Roman"/>
          <w:i w:val="0"/>
          <w:color w:val="auto"/>
          <w:sz w:val="20"/>
          <w:szCs w:val="20"/>
        </w:rPr>
        <w:instrText xml:space="preserve"> SEQ Figura_4. \* ARABIC </w:instrText>
      </w:r>
      <w:r w:rsidRPr="006944F2">
        <w:rPr>
          <w:rFonts w:ascii="Times New Roman" w:hAnsi="Times New Roman" w:cs="Times New Roman"/>
          <w:i w:val="0"/>
          <w:color w:val="auto"/>
          <w:sz w:val="20"/>
          <w:szCs w:val="20"/>
        </w:rPr>
        <w:fldChar w:fldCharType="separate"/>
      </w:r>
      <w:r w:rsidRPr="006944F2">
        <w:rPr>
          <w:rFonts w:ascii="Times New Roman" w:hAnsi="Times New Roman" w:cs="Times New Roman"/>
          <w:i w:val="0"/>
          <w:noProof/>
          <w:color w:val="auto"/>
          <w:sz w:val="20"/>
          <w:szCs w:val="20"/>
        </w:rPr>
        <w:t>11</w:t>
      </w:r>
      <w:r w:rsidRPr="006944F2">
        <w:rPr>
          <w:rFonts w:ascii="Times New Roman" w:hAnsi="Times New Roman" w:cs="Times New Roman"/>
          <w:i w:val="0"/>
          <w:color w:val="auto"/>
          <w:sz w:val="20"/>
          <w:szCs w:val="20"/>
        </w:rPr>
        <w:fldChar w:fldCharType="end"/>
      </w:r>
      <w:r w:rsidRPr="006944F2">
        <w:rPr>
          <w:rFonts w:ascii="Times New Roman" w:hAnsi="Times New Roman" w:cs="Times New Roman"/>
          <w:i w:val="0"/>
          <w:color w:val="auto"/>
          <w:sz w:val="20"/>
          <w:szCs w:val="20"/>
        </w:rPr>
        <w:t>Relatório das entradas de produtos</w:t>
      </w:r>
      <w:bookmarkEnd w:id="175"/>
      <w:bookmarkEnd w:id="176"/>
    </w:p>
    <w:p w:rsidR="008F5DFF" w:rsidRDefault="008F5DFF" w:rsidP="003E5065">
      <w:pPr>
        <w:spacing w:before="120" w:after="120" w:line="360" w:lineRule="auto"/>
        <w:jc w:val="both"/>
        <w:rPr>
          <w:rFonts w:ascii="Times New Roman" w:hAnsi="Times New Roman" w:cs="Times New Roman"/>
          <w:sz w:val="24"/>
          <w:szCs w:val="24"/>
          <w:lang w:eastAsia="pt-PT"/>
        </w:rPr>
        <w:sectPr w:rsidR="008F5DFF" w:rsidSect="003E5065">
          <w:pgSz w:w="11906" w:h="16838"/>
          <w:pgMar w:top="1701" w:right="1134" w:bottom="1134" w:left="1701" w:header="1701" w:footer="1134" w:gutter="0"/>
          <w:cols w:space="708"/>
          <w:titlePg/>
          <w:docGrid w:linePitch="360"/>
        </w:sectPr>
      </w:pPr>
    </w:p>
    <w:p w:rsidR="001B71FA" w:rsidRDefault="00EE7F66" w:rsidP="00066E28">
      <w:pPr>
        <w:pStyle w:val="Ttulo1"/>
        <w:numPr>
          <w:ilvl w:val="0"/>
          <w:numId w:val="15"/>
        </w:numPr>
        <w:jc w:val="center"/>
        <w:rPr>
          <w:rFonts w:ascii="Times New Roman" w:hAnsi="Times New Roman" w:cs="Times New Roman"/>
          <w:b/>
          <w:sz w:val="28"/>
        </w:rPr>
      </w:pPr>
      <w:bookmarkStart w:id="177" w:name="_Toc526105275"/>
      <w:r w:rsidRPr="00EE7F66">
        <w:rPr>
          <w:rFonts w:ascii="Times New Roman" w:hAnsi="Times New Roman" w:cs="Times New Roman"/>
          <w:b/>
          <w:sz w:val="28"/>
        </w:rPr>
        <w:lastRenderedPageBreak/>
        <w:t>CONCLUSÃO</w:t>
      </w:r>
      <w:bookmarkEnd w:id="177"/>
      <w:r w:rsidRPr="00763FAA">
        <w:rPr>
          <w:rFonts w:ascii="Times New Roman" w:hAnsi="Times New Roman" w:cs="Times New Roman"/>
          <w:b/>
          <w:sz w:val="28"/>
        </w:rPr>
        <w:t xml:space="preserve"> </w:t>
      </w:r>
    </w:p>
    <w:p w:rsidR="005D26BD" w:rsidRPr="005D26BD" w:rsidRDefault="005D26BD" w:rsidP="005D26BD"/>
    <w:p w:rsidR="007E3193" w:rsidRPr="008E16B7" w:rsidRDefault="00D53571" w:rsidP="006944F2">
      <w:pPr>
        <w:spacing w:before="120" w:after="120" w:line="360" w:lineRule="auto"/>
        <w:ind w:firstLine="708"/>
        <w:jc w:val="both"/>
        <w:rPr>
          <w:rFonts w:ascii="Times New Roman" w:hAnsi="Times New Roman" w:cs="Times New Roman"/>
          <w:color w:val="000000" w:themeColor="text1"/>
          <w:sz w:val="24"/>
          <w:szCs w:val="24"/>
        </w:rPr>
      </w:pPr>
      <w:r w:rsidRPr="008E16B7">
        <w:rPr>
          <w:rFonts w:ascii="Times New Roman" w:hAnsi="Times New Roman" w:cs="Times New Roman"/>
          <w:color w:val="000000" w:themeColor="text1"/>
          <w:sz w:val="24"/>
          <w:szCs w:val="24"/>
        </w:rPr>
        <w:t xml:space="preserve">A realização deste trabalho permitiu o desenvolvimento de um sistema de gestão de vendas on-line para a Pastelaria Roseiral. O processo de desenvolvimento do mesmo teve inicio com o levantamento de requisitos que foi feito através de entrevistas feitas com os </w:t>
      </w:r>
      <w:r w:rsidR="006944F2" w:rsidRPr="008E16B7">
        <w:rPr>
          <w:rFonts w:ascii="Times New Roman" w:hAnsi="Times New Roman" w:cs="Times New Roman"/>
          <w:color w:val="000000" w:themeColor="text1"/>
          <w:sz w:val="24"/>
          <w:szCs w:val="24"/>
        </w:rPr>
        <w:t>funcionários</w:t>
      </w:r>
      <w:r w:rsidRPr="008E16B7">
        <w:rPr>
          <w:rFonts w:ascii="Times New Roman" w:hAnsi="Times New Roman" w:cs="Times New Roman"/>
          <w:color w:val="000000" w:themeColor="text1"/>
          <w:sz w:val="24"/>
          <w:szCs w:val="24"/>
        </w:rPr>
        <w:t xml:space="preserve"> da referida pastelaria. De seguida procedeu-se a modelação do sistema através diagramas UML e de seguida o </w:t>
      </w:r>
      <w:r w:rsidR="006944F2" w:rsidRPr="008E16B7">
        <w:rPr>
          <w:rFonts w:ascii="Times New Roman" w:hAnsi="Times New Roman" w:cs="Times New Roman"/>
          <w:color w:val="000000" w:themeColor="text1"/>
          <w:sz w:val="24"/>
          <w:szCs w:val="24"/>
        </w:rPr>
        <w:t>desenvolvimento</w:t>
      </w:r>
      <w:r w:rsidRPr="008E16B7">
        <w:rPr>
          <w:rFonts w:ascii="Times New Roman" w:hAnsi="Times New Roman" w:cs="Times New Roman"/>
          <w:color w:val="000000" w:themeColor="text1"/>
          <w:sz w:val="24"/>
          <w:szCs w:val="24"/>
        </w:rPr>
        <w:t xml:space="preserve"> prático do sistema com a criação da base de dados e </w:t>
      </w:r>
      <w:r w:rsidR="007E3193" w:rsidRPr="008E16B7">
        <w:rPr>
          <w:rFonts w:ascii="Times New Roman" w:hAnsi="Times New Roman" w:cs="Times New Roman"/>
          <w:color w:val="000000" w:themeColor="text1"/>
          <w:sz w:val="24"/>
          <w:szCs w:val="24"/>
        </w:rPr>
        <w:t xml:space="preserve">a codificação do mesmo no Visual Studio através da linguagem C# e a plataforma Asp.Net. </w:t>
      </w:r>
    </w:p>
    <w:p w:rsidR="007E3193" w:rsidRPr="008E16B7" w:rsidRDefault="007E3193" w:rsidP="006944F2">
      <w:pPr>
        <w:spacing w:before="120" w:after="120" w:line="360" w:lineRule="auto"/>
        <w:ind w:firstLine="708"/>
        <w:jc w:val="both"/>
        <w:rPr>
          <w:rFonts w:ascii="Times New Roman" w:hAnsi="Times New Roman" w:cs="Times New Roman"/>
          <w:color w:val="000000" w:themeColor="text1"/>
          <w:sz w:val="24"/>
          <w:szCs w:val="24"/>
        </w:rPr>
      </w:pPr>
      <w:r w:rsidRPr="008E16B7">
        <w:rPr>
          <w:rFonts w:ascii="Times New Roman" w:hAnsi="Times New Roman" w:cs="Times New Roman"/>
          <w:color w:val="000000" w:themeColor="text1"/>
          <w:sz w:val="24"/>
          <w:szCs w:val="24"/>
        </w:rPr>
        <w:t>A implementação deste trabalho permitirá a Pastelaria melhorar a sua forma de trabalho</w:t>
      </w:r>
      <w:r w:rsidR="00F12F81" w:rsidRPr="008E16B7">
        <w:rPr>
          <w:rFonts w:ascii="Times New Roman" w:hAnsi="Times New Roman" w:cs="Times New Roman"/>
          <w:color w:val="000000" w:themeColor="text1"/>
          <w:sz w:val="24"/>
          <w:szCs w:val="24"/>
        </w:rPr>
        <w:t>, pois</w:t>
      </w:r>
      <w:r w:rsidRPr="008E16B7">
        <w:rPr>
          <w:rFonts w:ascii="Times New Roman" w:hAnsi="Times New Roman" w:cs="Times New Roman"/>
          <w:color w:val="000000" w:themeColor="text1"/>
          <w:sz w:val="24"/>
          <w:szCs w:val="24"/>
        </w:rPr>
        <w:t xml:space="preserve"> a mesma vai automatizar alguns processos que eram feitos de forma manual que para além de dificultar a gestão também fazia com que houvesse demora na realização de algumas tarefas. </w:t>
      </w:r>
    </w:p>
    <w:p w:rsidR="007E3193" w:rsidRPr="008E16B7" w:rsidRDefault="007E3193" w:rsidP="006944F2">
      <w:pPr>
        <w:spacing w:before="120" w:after="120" w:line="360" w:lineRule="auto"/>
        <w:ind w:firstLine="708"/>
        <w:jc w:val="both"/>
        <w:rPr>
          <w:rFonts w:ascii="Times New Roman" w:hAnsi="Times New Roman" w:cs="Times New Roman"/>
          <w:color w:val="000000" w:themeColor="text1"/>
          <w:sz w:val="24"/>
          <w:szCs w:val="24"/>
        </w:rPr>
      </w:pPr>
      <w:r w:rsidRPr="008E16B7">
        <w:rPr>
          <w:rFonts w:ascii="Times New Roman" w:hAnsi="Times New Roman" w:cs="Times New Roman"/>
          <w:color w:val="000000" w:themeColor="text1"/>
          <w:sz w:val="24"/>
          <w:szCs w:val="24"/>
        </w:rPr>
        <w:t>Por outro lado, a realização deste trabalho permitiu o aperfeiçoamento das nossas habilidades de programação e ter uma m</w:t>
      </w:r>
      <w:r w:rsidR="00886B89" w:rsidRPr="008E16B7">
        <w:rPr>
          <w:rFonts w:ascii="Times New Roman" w:hAnsi="Times New Roman" w:cs="Times New Roman"/>
          <w:color w:val="000000" w:themeColor="text1"/>
          <w:sz w:val="24"/>
          <w:szCs w:val="24"/>
        </w:rPr>
        <w:t>a</w:t>
      </w:r>
      <w:r w:rsidRPr="008E16B7">
        <w:rPr>
          <w:rFonts w:ascii="Times New Roman" w:hAnsi="Times New Roman" w:cs="Times New Roman"/>
          <w:color w:val="000000" w:themeColor="text1"/>
          <w:sz w:val="24"/>
          <w:szCs w:val="24"/>
        </w:rPr>
        <w:t xml:space="preserve">ior visão sobre as tecnologias de desenvolvimento web como o Asp.Net, JavaScrip e CSS. </w:t>
      </w:r>
    </w:p>
    <w:p w:rsidR="00B041E6" w:rsidRPr="00695EF7" w:rsidRDefault="00B041E6" w:rsidP="00763FAA">
      <w:pPr>
        <w:spacing w:before="120" w:after="120" w:line="360" w:lineRule="auto"/>
        <w:jc w:val="both"/>
        <w:rPr>
          <w:rFonts w:ascii="Times New Roman" w:hAnsi="Times New Roman" w:cs="Times New Roman"/>
          <w:color w:val="FF0000"/>
          <w:sz w:val="24"/>
          <w:szCs w:val="24"/>
        </w:rPr>
      </w:pPr>
    </w:p>
    <w:p w:rsidR="00B041E6" w:rsidRPr="00695EF7" w:rsidRDefault="00B041E6" w:rsidP="00763FAA">
      <w:pPr>
        <w:spacing w:before="120" w:after="120" w:line="360" w:lineRule="auto"/>
        <w:jc w:val="both"/>
        <w:rPr>
          <w:rFonts w:ascii="Times New Roman" w:hAnsi="Times New Roman" w:cs="Times New Roman"/>
          <w:color w:val="FF0000"/>
          <w:sz w:val="24"/>
          <w:szCs w:val="24"/>
        </w:rPr>
      </w:pPr>
    </w:p>
    <w:p w:rsidR="00B875E2" w:rsidRPr="00695EF7" w:rsidRDefault="00B875E2" w:rsidP="00763FAA">
      <w:pPr>
        <w:spacing w:before="120" w:after="120" w:line="360" w:lineRule="auto"/>
        <w:jc w:val="both"/>
        <w:rPr>
          <w:rFonts w:ascii="Times New Roman" w:hAnsi="Times New Roman" w:cs="Times New Roman"/>
          <w:color w:val="FF0000"/>
          <w:sz w:val="24"/>
          <w:szCs w:val="24"/>
        </w:rPr>
      </w:pPr>
    </w:p>
    <w:p w:rsidR="00B875E2" w:rsidRPr="00695EF7" w:rsidRDefault="00B875E2" w:rsidP="00763FAA">
      <w:pPr>
        <w:spacing w:before="120" w:after="120" w:line="360" w:lineRule="auto"/>
        <w:jc w:val="both"/>
        <w:rPr>
          <w:rFonts w:ascii="Times New Roman" w:hAnsi="Times New Roman" w:cs="Times New Roman"/>
          <w:color w:val="FF0000"/>
          <w:sz w:val="24"/>
          <w:szCs w:val="24"/>
        </w:rPr>
      </w:pPr>
    </w:p>
    <w:p w:rsidR="00B875E2" w:rsidRPr="00695EF7" w:rsidRDefault="00B875E2" w:rsidP="00763FAA">
      <w:pPr>
        <w:spacing w:before="120" w:after="120" w:line="360" w:lineRule="auto"/>
        <w:jc w:val="both"/>
        <w:rPr>
          <w:rFonts w:ascii="Times New Roman" w:hAnsi="Times New Roman" w:cs="Times New Roman"/>
          <w:color w:val="FF0000"/>
          <w:sz w:val="24"/>
          <w:szCs w:val="24"/>
        </w:rPr>
      </w:pPr>
    </w:p>
    <w:p w:rsidR="00B875E2" w:rsidRPr="00695EF7" w:rsidRDefault="00B875E2" w:rsidP="00763FAA">
      <w:pPr>
        <w:spacing w:before="120" w:after="120" w:line="360" w:lineRule="auto"/>
        <w:jc w:val="both"/>
        <w:rPr>
          <w:rFonts w:ascii="Times New Roman" w:hAnsi="Times New Roman" w:cs="Times New Roman"/>
          <w:color w:val="FF0000"/>
          <w:sz w:val="24"/>
          <w:szCs w:val="24"/>
        </w:rPr>
      </w:pPr>
    </w:p>
    <w:p w:rsidR="00B875E2" w:rsidRPr="00695EF7" w:rsidRDefault="00B875E2" w:rsidP="00763FAA">
      <w:pPr>
        <w:spacing w:before="120" w:after="120" w:line="360" w:lineRule="auto"/>
        <w:jc w:val="both"/>
        <w:rPr>
          <w:rFonts w:ascii="Times New Roman" w:hAnsi="Times New Roman" w:cs="Times New Roman"/>
          <w:color w:val="FF0000"/>
          <w:sz w:val="24"/>
          <w:szCs w:val="24"/>
        </w:rPr>
      </w:pPr>
    </w:p>
    <w:p w:rsidR="00B875E2" w:rsidRPr="00695EF7" w:rsidRDefault="00B875E2" w:rsidP="00763FAA">
      <w:pPr>
        <w:spacing w:before="120" w:after="120" w:line="360" w:lineRule="auto"/>
        <w:jc w:val="both"/>
        <w:rPr>
          <w:rFonts w:ascii="Times New Roman" w:hAnsi="Times New Roman" w:cs="Times New Roman"/>
          <w:color w:val="FF0000"/>
          <w:sz w:val="24"/>
          <w:szCs w:val="24"/>
        </w:rPr>
      </w:pPr>
    </w:p>
    <w:p w:rsidR="00B875E2" w:rsidRPr="00695EF7" w:rsidRDefault="00B875E2" w:rsidP="00763FAA">
      <w:pPr>
        <w:spacing w:before="120" w:after="120" w:line="360" w:lineRule="auto"/>
        <w:jc w:val="both"/>
        <w:rPr>
          <w:rFonts w:ascii="Times New Roman" w:hAnsi="Times New Roman" w:cs="Times New Roman"/>
          <w:color w:val="FF0000"/>
          <w:sz w:val="24"/>
          <w:szCs w:val="24"/>
        </w:rPr>
      </w:pPr>
    </w:p>
    <w:p w:rsidR="00B875E2" w:rsidRPr="00695EF7" w:rsidRDefault="00B875E2" w:rsidP="00763FAA">
      <w:pPr>
        <w:spacing w:before="120" w:after="120" w:line="360" w:lineRule="auto"/>
        <w:jc w:val="both"/>
        <w:rPr>
          <w:rFonts w:ascii="Times New Roman" w:hAnsi="Times New Roman" w:cs="Times New Roman"/>
          <w:color w:val="FF0000"/>
          <w:sz w:val="24"/>
          <w:szCs w:val="24"/>
        </w:rPr>
      </w:pPr>
    </w:p>
    <w:p w:rsidR="00B875E2" w:rsidRPr="00695EF7" w:rsidRDefault="00B875E2" w:rsidP="00763FAA">
      <w:pPr>
        <w:spacing w:before="120" w:after="120" w:line="360" w:lineRule="auto"/>
        <w:jc w:val="both"/>
        <w:rPr>
          <w:rFonts w:ascii="Times New Roman" w:hAnsi="Times New Roman" w:cs="Times New Roman"/>
          <w:color w:val="FF0000"/>
          <w:sz w:val="24"/>
          <w:szCs w:val="24"/>
        </w:rPr>
      </w:pPr>
    </w:p>
    <w:p w:rsidR="00B875E2" w:rsidRPr="00695EF7" w:rsidRDefault="00B875E2" w:rsidP="00763FAA">
      <w:pPr>
        <w:spacing w:before="120" w:after="120" w:line="360" w:lineRule="auto"/>
        <w:jc w:val="both"/>
        <w:rPr>
          <w:rFonts w:ascii="Times New Roman" w:hAnsi="Times New Roman" w:cs="Times New Roman"/>
          <w:color w:val="FF0000"/>
          <w:sz w:val="24"/>
          <w:szCs w:val="24"/>
        </w:rPr>
      </w:pPr>
    </w:p>
    <w:p w:rsidR="00B875E2" w:rsidRDefault="00D53571" w:rsidP="00D53571">
      <w:pPr>
        <w:pStyle w:val="Ttulo1"/>
        <w:jc w:val="center"/>
        <w:rPr>
          <w:rFonts w:ascii="Times New Roman" w:hAnsi="Times New Roman" w:cs="Times New Roman"/>
          <w:b/>
          <w:sz w:val="28"/>
          <w:szCs w:val="28"/>
        </w:rPr>
      </w:pPr>
      <w:bookmarkStart w:id="178" w:name="_Toc526105276"/>
      <w:r>
        <w:rPr>
          <w:rFonts w:ascii="Times New Roman" w:hAnsi="Times New Roman" w:cs="Times New Roman"/>
          <w:b/>
          <w:sz w:val="28"/>
          <w:szCs w:val="28"/>
        </w:rPr>
        <w:lastRenderedPageBreak/>
        <w:t>6.</w:t>
      </w:r>
      <w:r w:rsidRPr="00D53571">
        <w:rPr>
          <w:rFonts w:ascii="Times New Roman" w:hAnsi="Times New Roman" w:cs="Times New Roman"/>
          <w:b/>
          <w:sz w:val="28"/>
          <w:szCs w:val="28"/>
        </w:rPr>
        <w:t>R</w:t>
      </w:r>
      <w:r w:rsidR="00B875E2" w:rsidRPr="00D53571">
        <w:rPr>
          <w:rFonts w:ascii="Times New Roman" w:hAnsi="Times New Roman" w:cs="Times New Roman"/>
          <w:b/>
          <w:sz w:val="28"/>
          <w:szCs w:val="28"/>
        </w:rPr>
        <w:t>ECOMENDAÇÕES</w:t>
      </w:r>
      <w:bookmarkEnd w:id="178"/>
    </w:p>
    <w:p w:rsidR="00D53571" w:rsidRPr="00D53571" w:rsidRDefault="00D53571" w:rsidP="00D53571"/>
    <w:p w:rsidR="00B875E2" w:rsidRPr="008E16B7" w:rsidRDefault="00B875E2" w:rsidP="006944F2">
      <w:pPr>
        <w:spacing w:line="360" w:lineRule="auto"/>
        <w:ind w:firstLine="708"/>
        <w:jc w:val="both"/>
        <w:rPr>
          <w:rFonts w:ascii="Times New Roman" w:hAnsi="Times New Roman" w:cs="Times New Roman"/>
          <w:color w:val="000000" w:themeColor="text1"/>
          <w:sz w:val="24"/>
          <w:szCs w:val="24"/>
        </w:rPr>
      </w:pPr>
      <w:r w:rsidRPr="008E16B7">
        <w:rPr>
          <w:rFonts w:ascii="Times New Roman" w:hAnsi="Times New Roman" w:cs="Times New Roman"/>
          <w:color w:val="000000" w:themeColor="text1"/>
          <w:sz w:val="24"/>
          <w:szCs w:val="24"/>
        </w:rPr>
        <w:t xml:space="preserve">Para os futuros desenvolvedores, recomendamos que o sistema seja adaptado para a leitura de códigos de barras, para facilitar o reconhecimento dos produtos e agilizar o processo de cadastro dos itens na venda. Até o momento ainda não temos implementado a parte dos descontos, motivo pelo qual recomendamos que seja </w:t>
      </w:r>
      <w:r w:rsidR="006944F2" w:rsidRPr="008E16B7">
        <w:rPr>
          <w:rFonts w:ascii="Times New Roman" w:hAnsi="Times New Roman" w:cs="Times New Roman"/>
          <w:color w:val="000000" w:themeColor="text1"/>
          <w:sz w:val="24"/>
          <w:szCs w:val="24"/>
        </w:rPr>
        <w:t>implementado</w:t>
      </w:r>
      <w:r w:rsidRPr="008E16B7">
        <w:rPr>
          <w:rFonts w:ascii="Times New Roman" w:hAnsi="Times New Roman" w:cs="Times New Roman"/>
          <w:color w:val="000000" w:themeColor="text1"/>
          <w:sz w:val="24"/>
          <w:szCs w:val="24"/>
        </w:rPr>
        <w:t xml:space="preserve"> os </w:t>
      </w:r>
      <w:r w:rsidR="006944F2" w:rsidRPr="008E16B7">
        <w:rPr>
          <w:rFonts w:ascii="Times New Roman" w:hAnsi="Times New Roman" w:cs="Times New Roman"/>
          <w:color w:val="000000" w:themeColor="text1"/>
          <w:sz w:val="24"/>
          <w:szCs w:val="24"/>
        </w:rPr>
        <w:t>descontos</w:t>
      </w:r>
      <w:r w:rsidRPr="008E16B7">
        <w:rPr>
          <w:rFonts w:ascii="Times New Roman" w:hAnsi="Times New Roman" w:cs="Times New Roman"/>
          <w:color w:val="000000" w:themeColor="text1"/>
          <w:sz w:val="24"/>
          <w:szCs w:val="24"/>
        </w:rPr>
        <w:t>, recomendamos ainda que as encomendas sejam ef</w:t>
      </w:r>
      <w:r w:rsidR="006944F2">
        <w:rPr>
          <w:rFonts w:ascii="Times New Roman" w:hAnsi="Times New Roman" w:cs="Times New Roman"/>
          <w:color w:val="000000" w:themeColor="text1"/>
          <w:sz w:val="24"/>
          <w:szCs w:val="24"/>
        </w:rPr>
        <w:t>e</w:t>
      </w:r>
      <w:r w:rsidRPr="008E16B7">
        <w:rPr>
          <w:rFonts w:ascii="Times New Roman" w:hAnsi="Times New Roman" w:cs="Times New Roman"/>
          <w:color w:val="000000" w:themeColor="text1"/>
          <w:sz w:val="24"/>
          <w:szCs w:val="24"/>
        </w:rPr>
        <w:t>ctuadas a</w:t>
      </w:r>
      <w:r w:rsidR="006944F2">
        <w:rPr>
          <w:rFonts w:ascii="Times New Roman" w:hAnsi="Times New Roman" w:cs="Times New Roman"/>
          <w:color w:val="000000" w:themeColor="text1"/>
          <w:sz w:val="24"/>
          <w:szCs w:val="24"/>
        </w:rPr>
        <w:t xml:space="preserve"> </w:t>
      </w:r>
      <w:r w:rsidRPr="008E16B7">
        <w:rPr>
          <w:rFonts w:ascii="Times New Roman" w:hAnsi="Times New Roman" w:cs="Times New Roman"/>
          <w:color w:val="000000" w:themeColor="text1"/>
          <w:sz w:val="24"/>
          <w:szCs w:val="24"/>
        </w:rPr>
        <w:t>partir de uma aplicação Mobile.</w:t>
      </w:r>
    </w:p>
    <w:p w:rsidR="00D53571" w:rsidRPr="008E16B7" w:rsidRDefault="00D53571" w:rsidP="00D53571">
      <w:pPr>
        <w:spacing w:line="360" w:lineRule="auto"/>
        <w:jc w:val="both"/>
        <w:rPr>
          <w:rFonts w:ascii="Times New Roman" w:hAnsi="Times New Roman" w:cs="Times New Roman"/>
          <w:color w:val="000000" w:themeColor="text1"/>
          <w:sz w:val="24"/>
          <w:szCs w:val="24"/>
        </w:rPr>
      </w:pPr>
    </w:p>
    <w:p w:rsidR="00D53571" w:rsidRPr="00695EF7" w:rsidRDefault="00D53571" w:rsidP="00D53571">
      <w:pPr>
        <w:spacing w:line="360" w:lineRule="auto"/>
        <w:jc w:val="both"/>
        <w:rPr>
          <w:rFonts w:ascii="Times New Roman" w:hAnsi="Times New Roman" w:cs="Times New Roman"/>
          <w:color w:val="FF0000"/>
          <w:sz w:val="24"/>
          <w:szCs w:val="24"/>
        </w:rPr>
      </w:pPr>
    </w:p>
    <w:p w:rsidR="00D53571" w:rsidRPr="00695EF7" w:rsidRDefault="00D53571" w:rsidP="00D53571">
      <w:pPr>
        <w:spacing w:line="360" w:lineRule="auto"/>
        <w:jc w:val="both"/>
        <w:rPr>
          <w:rFonts w:ascii="Times New Roman" w:hAnsi="Times New Roman" w:cs="Times New Roman"/>
          <w:color w:val="FF0000"/>
          <w:sz w:val="24"/>
          <w:szCs w:val="24"/>
        </w:rPr>
      </w:pPr>
    </w:p>
    <w:p w:rsidR="00D53571" w:rsidRDefault="00D53571" w:rsidP="00D53571">
      <w:pPr>
        <w:spacing w:line="360" w:lineRule="auto"/>
        <w:jc w:val="both"/>
        <w:rPr>
          <w:rFonts w:ascii="Times New Roman" w:hAnsi="Times New Roman" w:cs="Times New Roman"/>
          <w:sz w:val="24"/>
          <w:szCs w:val="24"/>
        </w:rPr>
      </w:pPr>
    </w:p>
    <w:p w:rsidR="00D53571" w:rsidRDefault="00D53571" w:rsidP="00D53571">
      <w:pPr>
        <w:spacing w:line="360" w:lineRule="auto"/>
        <w:jc w:val="both"/>
        <w:rPr>
          <w:rFonts w:ascii="Times New Roman" w:hAnsi="Times New Roman" w:cs="Times New Roman"/>
          <w:sz w:val="24"/>
          <w:szCs w:val="24"/>
        </w:rPr>
      </w:pPr>
    </w:p>
    <w:p w:rsidR="00D53571" w:rsidRDefault="00D53571" w:rsidP="00D53571">
      <w:pPr>
        <w:spacing w:line="360" w:lineRule="auto"/>
        <w:jc w:val="both"/>
        <w:rPr>
          <w:rFonts w:ascii="Times New Roman" w:hAnsi="Times New Roman" w:cs="Times New Roman"/>
          <w:sz w:val="24"/>
          <w:szCs w:val="24"/>
        </w:rPr>
      </w:pPr>
    </w:p>
    <w:p w:rsidR="00D53571" w:rsidRDefault="00D53571" w:rsidP="00D53571">
      <w:pPr>
        <w:spacing w:line="360" w:lineRule="auto"/>
        <w:jc w:val="both"/>
        <w:rPr>
          <w:rFonts w:ascii="Times New Roman" w:hAnsi="Times New Roman" w:cs="Times New Roman"/>
          <w:sz w:val="24"/>
          <w:szCs w:val="24"/>
        </w:rPr>
      </w:pPr>
    </w:p>
    <w:p w:rsidR="00D53571" w:rsidRDefault="00D53571" w:rsidP="00D53571">
      <w:pPr>
        <w:spacing w:line="360" w:lineRule="auto"/>
        <w:jc w:val="both"/>
        <w:rPr>
          <w:rFonts w:ascii="Times New Roman" w:hAnsi="Times New Roman" w:cs="Times New Roman"/>
          <w:sz w:val="24"/>
          <w:szCs w:val="24"/>
        </w:rPr>
      </w:pPr>
    </w:p>
    <w:p w:rsidR="00D53571" w:rsidRDefault="00D53571" w:rsidP="00D53571">
      <w:pPr>
        <w:spacing w:line="360" w:lineRule="auto"/>
        <w:jc w:val="both"/>
        <w:rPr>
          <w:rFonts w:ascii="Times New Roman" w:hAnsi="Times New Roman" w:cs="Times New Roman"/>
          <w:sz w:val="24"/>
          <w:szCs w:val="24"/>
        </w:rPr>
      </w:pPr>
    </w:p>
    <w:p w:rsidR="00D53571" w:rsidRDefault="00D53571" w:rsidP="00D53571">
      <w:pPr>
        <w:spacing w:line="360" w:lineRule="auto"/>
        <w:jc w:val="both"/>
        <w:rPr>
          <w:rFonts w:ascii="Times New Roman" w:hAnsi="Times New Roman" w:cs="Times New Roman"/>
          <w:sz w:val="24"/>
          <w:szCs w:val="24"/>
        </w:rPr>
      </w:pPr>
    </w:p>
    <w:p w:rsidR="00D53571" w:rsidRDefault="00D53571" w:rsidP="00D53571">
      <w:pPr>
        <w:spacing w:line="360" w:lineRule="auto"/>
        <w:jc w:val="both"/>
        <w:rPr>
          <w:rFonts w:ascii="Times New Roman" w:hAnsi="Times New Roman" w:cs="Times New Roman"/>
          <w:sz w:val="24"/>
          <w:szCs w:val="24"/>
        </w:rPr>
      </w:pPr>
    </w:p>
    <w:p w:rsidR="00D53571" w:rsidRDefault="00D53571" w:rsidP="00D53571">
      <w:pPr>
        <w:spacing w:line="360" w:lineRule="auto"/>
        <w:jc w:val="both"/>
        <w:rPr>
          <w:rFonts w:ascii="Times New Roman" w:hAnsi="Times New Roman" w:cs="Times New Roman"/>
          <w:sz w:val="24"/>
          <w:szCs w:val="24"/>
        </w:rPr>
      </w:pPr>
    </w:p>
    <w:p w:rsidR="00D53571" w:rsidRDefault="00D53571" w:rsidP="00D53571">
      <w:pPr>
        <w:spacing w:line="360" w:lineRule="auto"/>
        <w:jc w:val="both"/>
        <w:rPr>
          <w:rFonts w:ascii="Times New Roman" w:hAnsi="Times New Roman" w:cs="Times New Roman"/>
          <w:sz w:val="24"/>
          <w:szCs w:val="24"/>
        </w:rPr>
      </w:pPr>
    </w:p>
    <w:p w:rsidR="00D53571" w:rsidRDefault="00D53571" w:rsidP="00D53571">
      <w:pPr>
        <w:spacing w:line="360" w:lineRule="auto"/>
        <w:jc w:val="both"/>
        <w:rPr>
          <w:rFonts w:ascii="Times New Roman" w:hAnsi="Times New Roman" w:cs="Times New Roman"/>
          <w:sz w:val="24"/>
          <w:szCs w:val="24"/>
        </w:rPr>
      </w:pPr>
    </w:p>
    <w:p w:rsidR="00D53571" w:rsidRDefault="00D53571" w:rsidP="00D53571">
      <w:pPr>
        <w:spacing w:line="360" w:lineRule="auto"/>
        <w:jc w:val="both"/>
        <w:rPr>
          <w:rFonts w:ascii="Times New Roman" w:hAnsi="Times New Roman" w:cs="Times New Roman"/>
          <w:sz w:val="24"/>
          <w:szCs w:val="24"/>
        </w:rPr>
      </w:pPr>
    </w:p>
    <w:p w:rsidR="00D53571" w:rsidRDefault="00D53571" w:rsidP="00D53571">
      <w:pPr>
        <w:spacing w:line="360" w:lineRule="auto"/>
        <w:jc w:val="both"/>
        <w:rPr>
          <w:rFonts w:ascii="Times New Roman" w:hAnsi="Times New Roman" w:cs="Times New Roman"/>
          <w:sz w:val="24"/>
          <w:szCs w:val="24"/>
        </w:rPr>
      </w:pPr>
    </w:p>
    <w:p w:rsidR="00D53571" w:rsidRDefault="00D53571" w:rsidP="00D53571">
      <w:pPr>
        <w:spacing w:line="360" w:lineRule="auto"/>
        <w:jc w:val="both"/>
        <w:rPr>
          <w:rFonts w:ascii="Times New Roman" w:hAnsi="Times New Roman" w:cs="Times New Roman"/>
          <w:sz w:val="24"/>
          <w:szCs w:val="24"/>
        </w:rPr>
      </w:pPr>
    </w:p>
    <w:p w:rsidR="00D53571" w:rsidRDefault="00D53571" w:rsidP="00D53571">
      <w:pPr>
        <w:spacing w:line="360" w:lineRule="auto"/>
        <w:jc w:val="both"/>
        <w:rPr>
          <w:rFonts w:ascii="Times New Roman" w:hAnsi="Times New Roman" w:cs="Times New Roman"/>
          <w:sz w:val="24"/>
          <w:szCs w:val="24"/>
        </w:rPr>
      </w:pPr>
    </w:p>
    <w:p w:rsidR="00D53571" w:rsidRDefault="00D53571" w:rsidP="00D53571">
      <w:pPr>
        <w:spacing w:line="360" w:lineRule="auto"/>
        <w:jc w:val="center"/>
        <w:rPr>
          <w:rFonts w:ascii="Times New Roman" w:hAnsi="Times New Roman" w:cs="Times New Roman"/>
          <w:b/>
          <w:sz w:val="28"/>
          <w:szCs w:val="28"/>
        </w:rPr>
      </w:pPr>
      <w:r w:rsidRPr="00D53571">
        <w:rPr>
          <w:rFonts w:ascii="Times New Roman" w:hAnsi="Times New Roman" w:cs="Times New Roman"/>
          <w:b/>
          <w:sz w:val="28"/>
          <w:szCs w:val="28"/>
        </w:rPr>
        <w:lastRenderedPageBreak/>
        <w:t>7.BIBLIOGRAFIA</w:t>
      </w:r>
    </w:p>
    <w:p w:rsidR="00D53571" w:rsidRPr="006944F2" w:rsidRDefault="00D53571" w:rsidP="00ED58D2">
      <w:pPr>
        <w:jc w:val="both"/>
        <w:rPr>
          <w:rFonts w:ascii="Times New Roman" w:hAnsi="Times New Roman" w:cs="Times New Roman"/>
          <w:sz w:val="24"/>
          <w:szCs w:val="24"/>
        </w:rPr>
      </w:pPr>
      <w:r w:rsidRPr="006944F2">
        <w:rPr>
          <w:rFonts w:ascii="Times New Roman" w:hAnsi="Times New Roman" w:cs="Times New Roman"/>
          <w:sz w:val="24"/>
          <w:szCs w:val="24"/>
        </w:rPr>
        <w:t>Drucker, P. Administração Teoria, Processo e Prática. Makron Book, 2ª Edição. São Paulo 1994.</w:t>
      </w:r>
    </w:p>
    <w:p w:rsidR="00D53571" w:rsidRPr="006944F2" w:rsidRDefault="00D53571" w:rsidP="00ED58D2">
      <w:pPr>
        <w:jc w:val="both"/>
        <w:rPr>
          <w:rFonts w:ascii="Times New Roman" w:hAnsi="Times New Roman" w:cs="Times New Roman"/>
          <w:sz w:val="24"/>
          <w:szCs w:val="24"/>
        </w:rPr>
      </w:pPr>
      <w:r w:rsidRPr="006944F2">
        <w:rPr>
          <w:rFonts w:ascii="Times New Roman" w:hAnsi="Times New Roman" w:cs="Times New Roman"/>
          <w:sz w:val="24"/>
          <w:szCs w:val="24"/>
        </w:rPr>
        <w:t xml:space="preserve">Maximiano, A. C. A. Introdução á Administração. 5ª ed. São Paulo. Atlas S.A. 2000. Disponível em: </w:t>
      </w:r>
      <w:hyperlink r:id="rId37" w:history="1">
        <w:r w:rsidRPr="006944F2">
          <w:rPr>
            <w:rStyle w:val="Hiperligao"/>
            <w:rFonts w:ascii="Times New Roman" w:hAnsi="Times New Roman" w:cs="Times New Roman"/>
            <w:color w:val="auto"/>
            <w:sz w:val="24"/>
            <w:szCs w:val="24"/>
            <w:u w:val="none"/>
          </w:rPr>
          <w:t>ftp.demec.ufpr.br»EngMec_Noturno</w:t>
        </w:r>
      </w:hyperlink>
      <w:r w:rsidRPr="006944F2">
        <w:rPr>
          <w:rFonts w:ascii="Times New Roman" w:hAnsi="Times New Roman" w:cs="Times New Roman"/>
          <w:sz w:val="24"/>
          <w:szCs w:val="24"/>
        </w:rPr>
        <w:t>. Acessado aos 10/6/2018.</w:t>
      </w:r>
    </w:p>
    <w:p w:rsidR="00D53571" w:rsidRPr="006944F2" w:rsidRDefault="00084861" w:rsidP="00ED58D2">
      <w:pPr>
        <w:jc w:val="both"/>
        <w:rPr>
          <w:rFonts w:ascii="Times New Roman" w:hAnsi="Times New Roman" w:cs="Times New Roman"/>
          <w:sz w:val="24"/>
          <w:szCs w:val="24"/>
        </w:rPr>
      </w:pPr>
      <w:hyperlink r:id="rId38" w:history="1">
        <w:r w:rsidR="00D53571" w:rsidRPr="006944F2">
          <w:rPr>
            <w:rStyle w:val="Hiperligao"/>
            <w:rFonts w:ascii="Times New Roman" w:hAnsi="Times New Roman" w:cs="Times New Roman"/>
            <w:color w:val="auto"/>
            <w:sz w:val="24"/>
            <w:szCs w:val="24"/>
            <w:u w:val="none"/>
          </w:rPr>
          <w:t>www.aeiscap.com»uploads»2014/01.Resumos-Introdução-á-Gestão</w:t>
        </w:r>
      </w:hyperlink>
      <w:r w:rsidR="00D53571" w:rsidRPr="006944F2">
        <w:rPr>
          <w:rFonts w:ascii="Times New Roman" w:hAnsi="Times New Roman" w:cs="Times New Roman"/>
          <w:sz w:val="24"/>
          <w:szCs w:val="24"/>
        </w:rPr>
        <w:t>. Acessado aos 05/1/2018.</w:t>
      </w:r>
    </w:p>
    <w:p w:rsidR="00D53571" w:rsidRPr="006944F2" w:rsidRDefault="00D53571" w:rsidP="00ED58D2">
      <w:pPr>
        <w:jc w:val="both"/>
        <w:rPr>
          <w:rFonts w:ascii="Times New Roman" w:hAnsi="Times New Roman" w:cs="Times New Roman"/>
          <w:sz w:val="24"/>
          <w:szCs w:val="24"/>
        </w:rPr>
      </w:pPr>
      <w:r w:rsidRPr="006944F2">
        <w:rPr>
          <w:rFonts w:ascii="Times New Roman" w:hAnsi="Times New Roman" w:cs="Times New Roman"/>
          <w:sz w:val="24"/>
          <w:szCs w:val="24"/>
        </w:rPr>
        <w:t>Professornovaes.blogspot.com/2011/05/evolucao-dos-modelos-de-gestao.html?m=1. acessado aos 03/06/2018.</w:t>
      </w:r>
    </w:p>
    <w:p w:rsidR="00D53571" w:rsidRPr="006944F2" w:rsidRDefault="00631375" w:rsidP="00ED58D2">
      <w:pPr>
        <w:jc w:val="both"/>
        <w:rPr>
          <w:rFonts w:ascii="Times New Roman" w:hAnsi="Times New Roman" w:cs="Times New Roman"/>
          <w:sz w:val="24"/>
          <w:szCs w:val="24"/>
        </w:rPr>
      </w:pPr>
      <w:r w:rsidRPr="006944F2">
        <w:rPr>
          <w:rFonts w:ascii="Times New Roman" w:hAnsi="Times New Roman" w:cs="Times New Roman"/>
          <w:sz w:val="24"/>
          <w:szCs w:val="24"/>
        </w:rPr>
        <w:t xml:space="preserve">Gestão </w:t>
      </w:r>
      <w:r w:rsidR="00D53571" w:rsidRPr="006944F2">
        <w:rPr>
          <w:rFonts w:ascii="Times New Roman" w:hAnsi="Times New Roman" w:cs="Times New Roman"/>
          <w:sz w:val="24"/>
          <w:szCs w:val="24"/>
        </w:rPr>
        <w:t xml:space="preserve">Empresarial.QueConceito.São Paulo. Disponível em:  </w:t>
      </w:r>
      <w:hyperlink r:id="rId39" w:history="1">
        <w:r w:rsidR="00D53571" w:rsidRPr="006944F2">
          <w:rPr>
            <w:rStyle w:val="Hiperligao"/>
            <w:rFonts w:ascii="Times New Roman" w:hAnsi="Times New Roman" w:cs="Times New Roman"/>
            <w:color w:val="auto"/>
            <w:sz w:val="24"/>
            <w:szCs w:val="24"/>
            <w:u w:val="none"/>
          </w:rPr>
          <w:t>http://queConceito.com.br/gestao-empresarial</w:t>
        </w:r>
      </w:hyperlink>
      <w:r w:rsidRPr="006944F2">
        <w:rPr>
          <w:rFonts w:ascii="Times New Roman" w:hAnsi="Times New Roman" w:cs="Times New Roman"/>
          <w:sz w:val="24"/>
          <w:szCs w:val="24"/>
        </w:rPr>
        <w:t>. Acessado em: 15/0</w:t>
      </w:r>
      <w:r w:rsidR="00D53571" w:rsidRPr="006944F2">
        <w:rPr>
          <w:rFonts w:ascii="Times New Roman" w:hAnsi="Times New Roman" w:cs="Times New Roman"/>
          <w:sz w:val="24"/>
          <w:szCs w:val="24"/>
        </w:rPr>
        <w:t>2/2018.</w:t>
      </w:r>
    </w:p>
    <w:p w:rsidR="00D53571" w:rsidRPr="006944F2" w:rsidRDefault="00D53571" w:rsidP="00ED58D2">
      <w:pPr>
        <w:jc w:val="both"/>
        <w:rPr>
          <w:rFonts w:ascii="Times New Roman" w:hAnsi="Times New Roman" w:cs="Times New Roman"/>
          <w:sz w:val="24"/>
          <w:szCs w:val="24"/>
        </w:rPr>
      </w:pPr>
      <w:r w:rsidRPr="006944F2">
        <w:rPr>
          <w:rFonts w:ascii="Times New Roman" w:hAnsi="Times New Roman" w:cs="Times New Roman"/>
          <w:sz w:val="24"/>
          <w:szCs w:val="24"/>
        </w:rPr>
        <w:t>BOOCH, Grady. UML: guia do usuário. 2. ed. São Paulo: Campus, 2005.</w:t>
      </w:r>
    </w:p>
    <w:p w:rsidR="00D53571" w:rsidRPr="006944F2" w:rsidRDefault="00D53571" w:rsidP="00ED58D2">
      <w:pPr>
        <w:jc w:val="both"/>
        <w:rPr>
          <w:rFonts w:ascii="Times New Roman" w:hAnsi="Times New Roman" w:cs="Times New Roman"/>
          <w:sz w:val="24"/>
          <w:szCs w:val="24"/>
        </w:rPr>
      </w:pPr>
      <w:r w:rsidRPr="006944F2">
        <w:rPr>
          <w:rFonts w:ascii="Times New Roman" w:hAnsi="Times New Roman" w:cs="Times New Roman"/>
          <w:sz w:val="24"/>
          <w:szCs w:val="24"/>
        </w:rPr>
        <w:t>GUEDES, Gilleanes T. A. UML 2: guia prático. São Paulo: Novatec Editora, 2007.</w:t>
      </w:r>
    </w:p>
    <w:p w:rsidR="00D53571" w:rsidRPr="006944F2" w:rsidRDefault="00D53571" w:rsidP="00ED58D2">
      <w:pPr>
        <w:jc w:val="both"/>
        <w:rPr>
          <w:rFonts w:ascii="Times New Roman" w:hAnsi="Times New Roman" w:cs="Times New Roman"/>
          <w:sz w:val="24"/>
          <w:szCs w:val="24"/>
        </w:rPr>
      </w:pPr>
      <w:r w:rsidRPr="006944F2">
        <w:rPr>
          <w:rFonts w:ascii="Times New Roman" w:hAnsi="Times New Roman" w:cs="Times New Roman"/>
          <w:sz w:val="24"/>
          <w:szCs w:val="24"/>
        </w:rPr>
        <w:t xml:space="preserve">SOMMERVILLE, Ian. Engenharia de Software. São Paulo: Pearson Addison-Wesley, 2007. </w:t>
      </w:r>
    </w:p>
    <w:p w:rsidR="00D53571" w:rsidRPr="006944F2" w:rsidRDefault="00D53571" w:rsidP="00ED58D2">
      <w:pPr>
        <w:jc w:val="both"/>
        <w:rPr>
          <w:rFonts w:ascii="Times New Roman" w:hAnsi="Times New Roman" w:cs="Times New Roman"/>
          <w:sz w:val="24"/>
          <w:szCs w:val="24"/>
        </w:rPr>
      </w:pPr>
      <w:r w:rsidRPr="006944F2">
        <w:rPr>
          <w:rFonts w:ascii="Times New Roman" w:hAnsi="Times New Roman" w:cs="Times New Roman"/>
          <w:sz w:val="24"/>
          <w:szCs w:val="24"/>
        </w:rPr>
        <w:t>SOMMERVILLE, Ian. Engenharia</w:t>
      </w:r>
      <w:r w:rsidRPr="006944F2">
        <w:rPr>
          <w:rFonts w:ascii="Times New Roman" w:hAnsi="Times New Roman" w:cs="Times New Roman"/>
          <w:sz w:val="24"/>
          <w:szCs w:val="24"/>
        </w:rPr>
        <w:tab/>
        <w:t xml:space="preserve"> de Software. São Paulo: Pearson Prentice Hall, 2011</w:t>
      </w:r>
    </w:p>
    <w:p w:rsidR="00D53571" w:rsidRPr="006944F2" w:rsidRDefault="00D53571" w:rsidP="00ED58D2">
      <w:pPr>
        <w:spacing w:after="200" w:line="276" w:lineRule="auto"/>
        <w:jc w:val="both"/>
        <w:rPr>
          <w:rFonts w:ascii="Times New Roman" w:hAnsi="Times New Roman" w:cs="Times New Roman"/>
          <w:sz w:val="24"/>
          <w:szCs w:val="24"/>
        </w:rPr>
      </w:pPr>
      <w:r w:rsidRPr="006944F2">
        <w:rPr>
          <w:rFonts w:ascii="Times New Roman" w:hAnsi="Times New Roman" w:cs="Times New Roman"/>
          <w:sz w:val="24"/>
          <w:szCs w:val="24"/>
        </w:rPr>
        <w:t>PEREIRA, Jose Luis. Tecnologias de Bases de Dados. 3ª Edicao ,FCA, 1998.</w:t>
      </w:r>
    </w:p>
    <w:p w:rsidR="00D53571" w:rsidRPr="006944F2" w:rsidRDefault="00D53571" w:rsidP="00ED58D2">
      <w:pPr>
        <w:pStyle w:val="Default"/>
        <w:jc w:val="both"/>
        <w:rPr>
          <w:color w:val="auto"/>
        </w:rPr>
      </w:pPr>
    </w:p>
    <w:p w:rsidR="00D53571" w:rsidRPr="006944F2" w:rsidRDefault="00D53571" w:rsidP="00ED58D2">
      <w:pPr>
        <w:spacing w:after="200" w:line="276" w:lineRule="auto"/>
        <w:jc w:val="both"/>
        <w:rPr>
          <w:rFonts w:ascii="Times New Roman" w:hAnsi="Times New Roman" w:cs="Times New Roman"/>
          <w:sz w:val="24"/>
          <w:szCs w:val="24"/>
        </w:rPr>
      </w:pPr>
      <w:r w:rsidRPr="006944F2">
        <w:rPr>
          <w:rFonts w:ascii="Times New Roman" w:hAnsi="Times New Roman" w:cs="Times New Roman"/>
          <w:sz w:val="24"/>
          <w:szCs w:val="24"/>
        </w:rPr>
        <w:t xml:space="preserve">PRESSMAN, Roger S. </w:t>
      </w:r>
      <w:r w:rsidRPr="006944F2">
        <w:rPr>
          <w:rFonts w:ascii="Times New Roman" w:hAnsi="Times New Roman" w:cs="Times New Roman"/>
          <w:bCs/>
          <w:sz w:val="24"/>
          <w:szCs w:val="24"/>
        </w:rPr>
        <w:t>Engenharia de Software</w:t>
      </w:r>
      <w:r w:rsidRPr="006944F2">
        <w:rPr>
          <w:rFonts w:ascii="Times New Roman" w:hAnsi="Times New Roman" w:cs="Times New Roman"/>
          <w:sz w:val="24"/>
          <w:szCs w:val="24"/>
        </w:rPr>
        <w:t>. Mc Graw Hill, 7ª Edição, AMGH editora, 2011.</w:t>
      </w:r>
    </w:p>
    <w:p w:rsidR="00D53571" w:rsidRPr="006944F2" w:rsidRDefault="00D53571" w:rsidP="00ED58D2">
      <w:pPr>
        <w:autoSpaceDE w:val="0"/>
        <w:autoSpaceDN w:val="0"/>
        <w:adjustRightInd w:val="0"/>
        <w:spacing w:before="120" w:after="0" w:line="360" w:lineRule="auto"/>
        <w:jc w:val="both"/>
        <w:rPr>
          <w:rFonts w:ascii="Times New Roman" w:hAnsi="Times New Roman" w:cs="Times New Roman"/>
          <w:sz w:val="24"/>
          <w:szCs w:val="24"/>
        </w:rPr>
      </w:pPr>
      <w:r w:rsidRPr="006944F2">
        <w:rPr>
          <w:rFonts w:ascii="Times New Roman" w:hAnsi="Times New Roman" w:cs="Times New Roman"/>
          <w:sz w:val="24"/>
          <w:szCs w:val="24"/>
        </w:rPr>
        <w:t>Coelho, Pedro. Javascript Animação e Programação em Páginas Web.</w:t>
      </w:r>
      <w:r w:rsidRPr="006944F2">
        <w:rPr>
          <w:rFonts w:ascii="Times New Roman" w:hAnsi="Times New Roman" w:cs="Times New Roman"/>
          <w:sz w:val="24"/>
          <w:szCs w:val="24"/>
          <w:lang w:val="pt-BR"/>
        </w:rPr>
        <w:t xml:space="preserve"> 5ª Edição. FCQ.2003. </w:t>
      </w:r>
      <w:r w:rsidRPr="006944F2">
        <w:rPr>
          <w:rFonts w:ascii="Times New Roman" w:hAnsi="Times New Roman" w:cs="Times New Roman"/>
          <w:sz w:val="24"/>
          <w:szCs w:val="24"/>
        </w:rPr>
        <w:t xml:space="preserve"> </w:t>
      </w:r>
    </w:p>
    <w:p w:rsidR="00D53571" w:rsidRPr="006944F2" w:rsidRDefault="00D53571" w:rsidP="00ED58D2">
      <w:pPr>
        <w:autoSpaceDE w:val="0"/>
        <w:autoSpaceDN w:val="0"/>
        <w:adjustRightInd w:val="0"/>
        <w:spacing w:before="120" w:after="0" w:line="360" w:lineRule="auto"/>
        <w:jc w:val="both"/>
        <w:rPr>
          <w:rFonts w:ascii="Times New Roman" w:hAnsi="Times New Roman" w:cs="Times New Roman"/>
          <w:sz w:val="24"/>
          <w:szCs w:val="24"/>
        </w:rPr>
      </w:pPr>
      <w:r w:rsidRPr="006944F2">
        <w:rPr>
          <w:rFonts w:ascii="Times New Roman" w:hAnsi="Times New Roman" w:cs="Times New Roman"/>
          <w:sz w:val="24"/>
          <w:szCs w:val="24"/>
        </w:rPr>
        <w:t xml:space="preserve">Abreu, Luís. ASP.NET 4.0 curso Completo. FCA.2010. </w:t>
      </w:r>
    </w:p>
    <w:p w:rsidR="00D53571" w:rsidRPr="006944F2" w:rsidRDefault="00D53571" w:rsidP="00ED58D2">
      <w:pPr>
        <w:autoSpaceDE w:val="0"/>
        <w:autoSpaceDN w:val="0"/>
        <w:adjustRightInd w:val="0"/>
        <w:spacing w:before="120" w:after="0" w:line="360" w:lineRule="auto"/>
        <w:jc w:val="both"/>
        <w:rPr>
          <w:rFonts w:ascii="Times New Roman" w:hAnsi="Times New Roman" w:cs="Times New Roman"/>
          <w:sz w:val="24"/>
          <w:szCs w:val="24"/>
        </w:rPr>
      </w:pPr>
      <w:r w:rsidRPr="006944F2">
        <w:rPr>
          <w:rFonts w:ascii="Times New Roman" w:hAnsi="Times New Roman" w:cs="Times New Roman"/>
          <w:sz w:val="24"/>
          <w:szCs w:val="24"/>
        </w:rPr>
        <w:t xml:space="preserve">Introdução_Net.pdf. Disponível em: </w:t>
      </w:r>
      <w:hyperlink r:id="rId40" w:history="1">
        <w:r w:rsidRPr="006944F2">
          <w:rPr>
            <w:rStyle w:val="Hiperligao"/>
            <w:rFonts w:ascii="Times New Roman" w:hAnsi="Times New Roman" w:cs="Times New Roman"/>
            <w:color w:val="auto"/>
            <w:sz w:val="24"/>
            <w:szCs w:val="24"/>
            <w:u w:val="none"/>
          </w:rPr>
          <w:t>www.macoratti.net</w:t>
        </w:r>
      </w:hyperlink>
    </w:p>
    <w:p w:rsidR="00D53571" w:rsidRPr="006944F2" w:rsidRDefault="00D53571" w:rsidP="00ED58D2">
      <w:pPr>
        <w:autoSpaceDE w:val="0"/>
        <w:autoSpaceDN w:val="0"/>
        <w:adjustRightInd w:val="0"/>
        <w:spacing w:before="120" w:after="0" w:line="360" w:lineRule="auto"/>
        <w:jc w:val="both"/>
        <w:rPr>
          <w:rFonts w:ascii="Times New Roman" w:hAnsi="Times New Roman" w:cs="Times New Roman"/>
          <w:sz w:val="24"/>
          <w:szCs w:val="24"/>
          <w:lang w:val="en-US"/>
        </w:rPr>
      </w:pPr>
      <w:r w:rsidRPr="006944F2">
        <w:rPr>
          <w:rFonts w:ascii="Times New Roman" w:hAnsi="Times New Roman" w:cs="Times New Roman"/>
          <w:sz w:val="24"/>
          <w:szCs w:val="24"/>
        </w:rPr>
        <w:t xml:space="preserve">SILVA, Ricardo Pereira. UML 2: modelagem orientada a objetos . </w:t>
      </w:r>
      <w:r w:rsidRPr="006944F2">
        <w:rPr>
          <w:rFonts w:ascii="Times New Roman" w:hAnsi="Times New Roman" w:cs="Times New Roman"/>
          <w:sz w:val="24"/>
          <w:szCs w:val="24"/>
          <w:lang w:val="en-US"/>
        </w:rPr>
        <w:t>Florianópolis: Visual Books, 2007.</w:t>
      </w:r>
    </w:p>
    <w:p w:rsidR="00636CCB" w:rsidRPr="006944F2" w:rsidRDefault="008C7216" w:rsidP="008C7216">
      <w:pPr>
        <w:autoSpaceDE w:val="0"/>
        <w:autoSpaceDN w:val="0"/>
        <w:adjustRightInd w:val="0"/>
        <w:spacing w:after="0" w:line="240" w:lineRule="auto"/>
        <w:rPr>
          <w:rFonts w:ascii="Times New Roman" w:hAnsi="Times New Roman" w:cs="Times New Roman"/>
          <w:sz w:val="24"/>
          <w:szCs w:val="24"/>
          <w:lang w:val="pt-BR"/>
        </w:rPr>
      </w:pPr>
      <w:r w:rsidRPr="006944F2">
        <w:rPr>
          <w:rFonts w:ascii="Times New Roman" w:hAnsi="Times New Roman" w:cs="Times New Roman"/>
          <w:sz w:val="24"/>
          <w:szCs w:val="24"/>
          <w:lang w:val="en-US"/>
        </w:rPr>
        <w:t xml:space="preserve">Laundon Kenneth.C. Laudon, Jane. </w:t>
      </w:r>
      <w:r w:rsidRPr="006944F2">
        <w:rPr>
          <w:rFonts w:ascii="Times New Roman" w:hAnsi="Times New Roman" w:cs="Times New Roman"/>
          <w:sz w:val="24"/>
          <w:szCs w:val="24"/>
          <w:lang w:val="pt-BR"/>
        </w:rPr>
        <w:t>Sistemas de informações Gerenciais. 5ª Edição</w:t>
      </w:r>
    </w:p>
    <w:p w:rsidR="008C7216" w:rsidRPr="006944F2" w:rsidRDefault="008C7216" w:rsidP="008C7216">
      <w:pPr>
        <w:autoSpaceDE w:val="0"/>
        <w:autoSpaceDN w:val="0"/>
        <w:adjustRightInd w:val="0"/>
        <w:spacing w:after="0" w:line="240" w:lineRule="auto"/>
        <w:rPr>
          <w:rFonts w:ascii="Times New Roman" w:hAnsi="Times New Roman" w:cs="Times New Roman"/>
          <w:sz w:val="24"/>
          <w:szCs w:val="24"/>
          <w:lang w:val="pt-BR"/>
        </w:rPr>
      </w:pPr>
      <w:r w:rsidRPr="006944F2">
        <w:rPr>
          <w:rFonts w:ascii="Times New Roman" w:hAnsi="Times New Roman" w:cs="Times New Roman"/>
          <w:sz w:val="24"/>
          <w:szCs w:val="24"/>
          <w:lang w:val="pt-BR"/>
        </w:rPr>
        <w:t xml:space="preserve"> </w:t>
      </w:r>
    </w:p>
    <w:p w:rsidR="00631375" w:rsidRPr="006944F2" w:rsidRDefault="00631375" w:rsidP="008C7216">
      <w:pPr>
        <w:autoSpaceDE w:val="0"/>
        <w:autoSpaceDN w:val="0"/>
        <w:adjustRightInd w:val="0"/>
        <w:spacing w:after="0" w:line="240" w:lineRule="auto"/>
        <w:rPr>
          <w:rFonts w:ascii="Times New Roman" w:hAnsi="Times New Roman" w:cs="Times New Roman"/>
          <w:sz w:val="24"/>
          <w:szCs w:val="24"/>
          <w:lang w:val="pt-BR"/>
        </w:rPr>
      </w:pPr>
      <w:r w:rsidRPr="006944F2">
        <w:rPr>
          <w:rFonts w:ascii="Times New Roman" w:hAnsi="Times New Roman" w:cs="Times New Roman"/>
          <w:sz w:val="24"/>
          <w:szCs w:val="24"/>
          <w:lang w:val="pt-BR"/>
        </w:rPr>
        <w:t>Software de gest</w:t>
      </w:r>
      <w:r w:rsidR="00636CCB" w:rsidRPr="006944F2">
        <w:rPr>
          <w:rFonts w:ascii="Times New Roman" w:hAnsi="Times New Roman" w:cs="Times New Roman"/>
          <w:sz w:val="24"/>
          <w:szCs w:val="24"/>
          <w:lang w:val="pt-BR"/>
        </w:rPr>
        <w:t xml:space="preserve">ão de vendas. Diponível em: </w:t>
      </w:r>
      <w:hyperlink r:id="rId41" w:history="1">
        <w:r w:rsidR="004A4A40" w:rsidRPr="006944F2">
          <w:rPr>
            <w:rStyle w:val="Hiperligao"/>
            <w:rFonts w:ascii="Times New Roman" w:hAnsi="Times New Roman" w:cs="Times New Roman"/>
            <w:color w:val="auto"/>
            <w:sz w:val="24"/>
            <w:szCs w:val="24"/>
            <w:u w:val="none"/>
            <w:lang w:val="pt-BR"/>
          </w:rPr>
          <w:t>https://conube.com.br/blog/software-de-gestão-de-vendas/amp/</w:t>
        </w:r>
      </w:hyperlink>
    </w:p>
    <w:p w:rsidR="004A4A40" w:rsidRPr="006944F2" w:rsidRDefault="004A4A40" w:rsidP="008C7216">
      <w:pPr>
        <w:autoSpaceDE w:val="0"/>
        <w:autoSpaceDN w:val="0"/>
        <w:adjustRightInd w:val="0"/>
        <w:spacing w:after="0" w:line="240" w:lineRule="auto"/>
        <w:rPr>
          <w:rFonts w:ascii="Times New Roman" w:hAnsi="Times New Roman" w:cs="Times New Roman"/>
          <w:sz w:val="24"/>
          <w:szCs w:val="24"/>
          <w:lang w:val="pt-BR"/>
        </w:rPr>
      </w:pPr>
    </w:p>
    <w:p w:rsidR="00631375" w:rsidRPr="008C7216" w:rsidRDefault="00631375" w:rsidP="008C7216">
      <w:pPr>
        <w:autoSpaceDE w:val="0"/>
        <w:autoSpaceDN w:val="0"/>
        <w:adjustRightInd w:val="0"/>
        <w:spacing w:after="0" w:line="240" w:lineRule="auto"/>
        <w:rPr>
          <w:rFonts w:ascii="Times New Roman" w:hAnsi="Times New Roman" w:cs="Times New Roman"/>
          <w:sz w:val="24"/>
          <w:szCs w:val="24"/>
          <w:lang w:val="pt-BR"/>
        </w:rPr>
      </w:pPr>
    </w:p>
    <w:sectPr w:rsidR="00631375" w:rsidRPr="008C7216" w:rsidSect="003E5065">
      <w:pgSz w:w="11906" w:h="16838"/>
      <w:pgMar w:top="1701" w:right="1134" w:bottom="1134" w:left="1701" w:header="1701" w:footer="1134"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3F3FE9" w:rsidRDefault="003F3FE9" w:rsidP="00FC32FD">
      <w:pPr>
        <w:spacing w:after="0" w:line="240" w:lineRule="auto"/>
      </w:pPr>
      <w:r>
        <w:separator/>
      </w:r>
    </w:p>
  </w:endnote>
  <w:endnote w:type="continuationSeparator" w:id="0">
    <w:p w:rsidR="003F3FE9" w:rsidRDefault="003F3FE9" w:rsidP="00FC32F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NanumGothic">
    <w:altName w:val="Arial Unicode MS"/>
    <w:charset w:val="00"/>
    <w:family w:val="auto"/>
    <w:pitch w:val="variable"/>
    <w:sig w:usb0="00000000" w:usb1="4000207B" w:usb2="00000000" w:usb3="00000000" w:csb0="FFFFFF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06890954"/>
      <w:docPartObj>
        <w:docPartGallery w:val="Page Numbers (Bottom of Page)"/>
        <w:docPartUnique/>
      </w:docPartObj>
    </w:sdtPr>
    <w:sdtEndPr>
      <w:rPr>
        <w:rFonts w:ascii="Times New Roman" w:hAnsi="Times New Roman" w:cs="Times New Roman"/>
        <w:sz w:val="24"/>
        <w:szCs w:val="24"/>
      </w:rPr>
    </w:sdtEndPr>
    <w:sdtContent>
      <w:p w:rsidR="00084861" w:rsidRPr="00A91A8E" w:rsidRDefault="00084861">
        <w:pPr>
          <w:pStyle w:val="Rodap"/>
          <w:jc w:val="right"/>
          <w:rPr>
            <w:rFonts w:ascii="Times New Roman" w:hAnsi="Times New Roman" w:cs="Times New Roman"/>
            <w:sz w:val="24"/>
            <w:szCs w:val="24"/>
          </w:rPr>
        </w:pPr>
        <w:r w:rsidRPr="00A91A8E">
          <w:rPr>
            <w:rFonts w:ascii="Times New Roman" w:hAnsi="Times New Roman" w:cs="Times New Roman"/>
            <w:sz w:val="24"/>
            <w:szCs w:val="24"/>
          </w:rPr>
          <w:fldChar w:fldCharType="begin"/>
        </w:r>
        <w:r w:rsidRPr="00A91A8E">
          <w:rPr>
            <w:rFonts w:ascii="Times New Roman" w:hAnsi="Times New Roman" w:cs="Times New Roman"/>
            <w:sz w:val="24"/>
            <w:szCs w:val="24"/>
          </w:rPr>
          <w:instrText>PAGE   \* MERGEFORMAT</w:instrText>
        </w:r>
        <w:r w:rsidRPr="00A91A8E">
          <w:rPr>
            <w:rFonts w:ascii="Times New Roman" w:hAnsi="Times New Roman" w:cs="Times New Roman"/>
            <w:sz w:val="24"/>
            <w:szCs w:val="24"/>
          </w:rPr>
          <w:fldChar w:fldCharType="separate"/>
        </w:r>
        <w:r w:rsidRPr="00A91A8E">
          <w:rPr>
            <w:rFonts w:ascii="Times New Roman" w:hAnsi="Times New Roman" w:cs="Times New Roman"/>
            <w:noProof/>
            <w:sz w:val="24"/>
            <w:szCs w:val="24"/>
          </w:rPr>
          <w:t>ix</w:t>
        </w:r>
        <w:r w:rsidRPr="00A91A8E">
          <w:rPr>
            <w:rFonts w:ascii="Times New Roman" w:hAnsi="Times New Roman" w:cs="Times New Roman"/>
            <w:sz w:val="24"/>
            <w:szCs w:val="24"/>
          </w:rPr>
          <w:fldChar w:fldCharType="end"/>
        </w:r>
      </w:p>
    </w:sdtContent>
  </w:sdt>
  <w:p w:rsidR="00084861" w:rsidRDefault="00084861">
    <w:pPr>
      <w:pStyle w:val="Rodap"/>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75783606"/>
      <w:docPartObj>
        <w:docPartGallery w:val="Page Numbers (Bottom of Page)"/>
        <w:docPartUnique/>
      </w:docPartObj>
    </w:sdtPr>
    <w:sdtEndPr>
      <w:rPr>
        <w:rFonts w:ascii="Times New Roman" w:hAnsi="Times New Roman" w:cs="Times New Roman"/>
        <w:sz w:val="24"/>
      </w:rPr>
    </w:sdtEndPr>
    <w:sdtContent>
      <w:p w:rsidR="00084861" w:rsidRPr="001A09B4" w:rsidRDefault="00084861">
        <w:pPr>
          <w:pStyle w:val="Rodap"/>
          <w:jc w:val="right"/>
          <w:rPr>
            <w:rFonts w:ascii="Times New Roman" w:hAnsi="Times New Roman" w:cs="Times New Roman"/>
            <w:sz w:val="24"/>
          </w:rPr>
        </w:pPr>
        <w:r w:rsidRPr="001A09B4">
          <w:rPr>
            <w:rFonts w:ascii="Times New Roman" w:hAnsi="Times New Roman" w:cs="Times New Roman"/>
            <w:sz w:val="24"/>
          </w:rPr>
          <w:fldChar w:fldCharType="begin"/>
        </w:r>
        <w:r w:rsidRPr="001A09B4">
          <w:rPr>
            <w:rFonts w:ascii="Times New Roman" w:hAnsi="Times New Roman" w:cs="Times New Roman"/>
            <w:sz w:val="24"/>
          </w:rPr>
          <w:instrText>PAGE   \* MERGEFORMAT</w:instrText>
        </w:r>
        <w:r w:rsidRPr="001A09B4">
          <w:rPr>
            <w:rFonts w:ascii="Times New Roman" w:hAnsi="Times New Roman" w:cs="Times New Roman"/>
            <w:sz w:val="24"/>
          </w:rPr>
          <w:fldChar w:fldCharType="separate"/>
        </w:r>
        <w:r w:rsidRPr="001A09B4">
          <w:rPr>
            <w:rFonts w:ascii="Times New Roman" w:hAnsi="Times New Roman" w:cs="Times New Roman"/>
            <w:noProof/>
            <w:sz w:val="24"/>
          </w:rPr>
          <w:t>52</w:t>
        </w:r>
        <w:r w:rsidRPr="001A09B4">
          <w:rPr>
            <w:rFonts w:ascii="Times New Roman" w:hAnsi="Times New Roman" w:cs="Times New Roman"/>
            <w:sz w:val="24"/>
          </w:rPr>
          <w:fldChar w:fldCharType="end"/>
        </w:r>
      </w:p>
    </w:sdtContent>
  </w:sdt>
  <w:p w:rsidR="00084861" w:rsidRPr="001A09B4" w:rsidRDefault="00084861">
    <w:pPr>
      <w:pStyle w:val="Rodap"/>
      <w:rPr>
        <w:rFonts w:ascii="Times New Roman" w:hAnsi="Times New Roman" w:cs="Times New Roman"/>
        <w:sz w:val="24"/>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3F3FE9" w:rsidRDefault="003F3FE9" w:rsidP="00FC32FD">
      <w:pPr>
        <w:spacing w:after="0" w:line="240" w:lineRule="auto"/>
      </w:pPr>
      <w:r>
        <w:separator/>
      </w:r>
    </w:p>
  </w:footnote>
  <w:footnote w:type="continuationSeparator" w:id="0">
    <w:p w:rsidR="003F3FE9" w:rsidRDefault="003F3FE9" w:rsidP="00FC32F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E32C61"/>
    <w:multiLevelType w:val="hybridMultilevel"/>
    <w:tmpl w:val="394477A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 w15:restartNumberingAfterBreak="0">
    <w:nsid w:val="01CF02F2"/>
    <w:multiLevelType w:val="hybridMultilevel"/>
    <w:tmpl w:val="4EFEC916"/>
    <w:lvl w:ilvl="0" w:tplc="C09EF3E0">
      <w:start w:val="1"/>
      <w:numFmt w:val="bullet"/>
      <w:lvlText w:val=""/>
      <w:lvlJc w:val="left"/>
      <w:pPr>
        <w:ind w:left="720" w:hanging="360"/>
      </w:pPr>
      <w:rPr>
        <w:rFonts w:ascii="Wingdings" w:hAnsi="Wingdings" w:hint="default"/>
        <w:b/>
        <w:color w:val="auto"/>
        <w:sz w:val="24"/>
        <w:szCs w:val="24"/>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 w15:restartNumberingAfterBreak="0">
    <w:nsid w:val="0209515E"/>
    <w:multiLevelType w:val="multilevel"/>
    <w:tmpl w:val="8D50A896"/>
    <w:lvl w:ilvl="0">
      <w:start w:val="2"/>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17013AF5"/>
    <w:multiLevelType w:val="hybridMultilevel"/>
    <w:tmpl w:val="FB347F16"/>
    <w:lvl w:ilvl="0" w:tplc="C09EF3E0">
      <w:start w:val="1"/>
      <w:numFmt w:val="bullet"/>
      <w:lvlText w:val=""/>
      <w:lvlJc w:val="left"/>
      <w:pPr>
        <w:ind w:left="720" w:hanging="360"/>
      </w:pPr>
      <w:rPr>
        <w:rFonts w:ascii="Wingdings" w:hAnsi="Wingdings" w:hint="default"/>
        <w:b/>
        <w:color w:val="auto"/>
        <w:sz w:val="24"/>
        <w:szCs w:val="24"/>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15:restartNumberingAfterBreak="0">
    <w:nsid w:val="17362A2E"/>
    <w:multiLevelType w:val="hybridMultilevel"/>
    <w:tmpl w:val="D5802D88"/>
    <w:lvl w:ilvl="0" w:tplc="0816000D">
      <w:start w:val="1"/>
      <w:numFmt w:val="bullet"/>
      <w:lvlText w:val=""/>
      <w:lvlJc w:val="left"/>
      <w:pPr>
        <w:ind w:left="720" w:hanging="360"/>
      </w:pPr>
      <w:rPr>
        <w:rFonts w:ascii="Wingdings" w:hAnsi="Wingdings"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5" w15:restartNumberingAfterBreak="0">
    <w:nsid w:val="1A543B3B"/>
    <w:multiLevelType w:val="multilevel"/>
    <w:tmpl w:val="55889B14"/>
    <w:lvl w:ilvl="0">
      <w:start w:val="1"/>
      <w:numFmt w:val="bullet"/>
      <w:lvlText w:val=""/>
      <w:lvlJc w:val="left"/>
      <w:pPr>
        <w:ind w:left="720" w:hanging="360"/>
      </w:pPr>
      <w:rPr>
        <w:rFonts w:ascii="Wingdings" w:hAnsi="Wingdings" w:hint="default"/>
        <w:b/>
      </w:rPr>
    </w:lvl>
    <w:lvl w:ilvl="1">
      <w:start w:val="2"/>
      <w:numFmt w:val="decimal"/>
      <w:isLgl/>
      <w:lvlText w:val="%1.%2"/>
      <w:lvlJc w:val="left"/>
      <w:pPr>
        <w:tabs>
          <w:tab w:val="num" w:pos="900"/>
        </w:tabs>
        <w:ind w:left="900" w:hanging="540"/>
      </w:pPr>
      <w:rPr>
        <w:rFonts w:hint="default"/>
      </w:rPr>
    </w:lvl>
    <w:lvl w:ilvl="2">
      <w:start w:val="1"/>
      <w:numFmt w:val="decimal"/>
      <w:isLgl/>
      <w:lvlText w:val="%1.%2.%3"/>
      <w:lvlJc w:val="left"/>
      <w:pPr>
        <w:tabs>
          <w:tab w:val="num" w:pos="1080"/>
        </w:tabs>
        <w:ind w:left="1080" w:hanging="720"/>
      </w:pPr>
      <w:rPr>
        <w:rFonts w:hint="default"/>
      </w:rPr>
    </w:lvl>
    <w:lvl w:ilvl="3">
      <w:start w:val="1"/>
      <w:numFmt w:val="decimal"/>
      <w:isLgl/>
      <w:lvlText w:val="%1.%2.%3.%4"/>
      <w:lvlJc w:val="left"/>
      <w:pPr>
        <w:tabs>
          <w:tab w:val="num" w:pos="1080"/>
        </w:tabs>
        <w:ind w:left="1080" w:hanging="720"/>
      </w:pPr>
      <w:rPr>
        <w:rFonts w:hint="default"/>
      </w:rPr>
    </w:lvl>
    <w:lvl w:ilvl="4">
      <w:start w:val="1"/>
      <w:numFmt w:val="decimal"/>
      <w:isLgl/>
      <w:lvlText w:val="%1.%2.%3.%4.%5"/>
      <w:lvlJc w:val="left"/>
      <w:pPr>
        <w:tabs>
          <w:tab w:val="num" w:pos="1440"/>
        </w:tabs>
        <w:ind w:left="1440" w:hanging="1080"/>
      </w:pPr>
      <w:rPr>
        <w:rFonts w:hint="default"/>
      </w:rPr>
    </w:lvl>
    <w:lvl w:ilvl="5">
      <w:start w:val="1"/>
      <w:numFmt w:val="decimal"/>
      <w:isLgl/>
      <w:lvlText w:val="%1.%2.%3.%4.%5.%6"/>
      <w:lvlJc w:val="left"/>
      <w:pPr>
        <w:tabs>
          <w:tab w:val="num" w:pos="1440"/>
        </w:tabs>
        <w:ind w:left="1440" w:hanging="1080"/>
      </w:pPr>
      <w:rPr>
        <w:rFonts w:hint="default"/>
      </w:rPr>
    </w:lvl>
    <w:lvl w:ilvl="6">
      <w:start w:val="1"/>
      <w:numFmt w:val="decimal"/>
      <w:isLgl/>
      <w:lvlText w:val="%1.%2.%3.%4.%5.%6.%7"/>
      <w:lvlJc w:val="left"/>
      <w:pPr>
        <w:tabs>
          <w:tab w:val="num" w:pos="1800"/>
        </w:tabs>
        <w:ind w:left="1800" w:hanging="1440"/>
      </w:pPr>
      <w:rPr>
        <w:rFonts w:hint="default"/>
      </w:rPr>
    </w:lvl>
    <w:lvl w:ilvl="7">
      <w:start w:val="1"/>
      <w:numFmt w:val="decimal"/>
      <w:isLgl/>
      <w:lvlText w:val="%1.%2.%3.%4.%5.%6.%7.%8"/>
      <w:lvlJc w:val="left"/>
      <w:pPr>
        <w:tabs>
          <w:tab w:val="num" w:pos="1800"/>
        </w:tabs>
        <w:ind w:left="1800" w:hanging="1440"/>
      </w:pPr>
      <w:rPr>
        <w:rFonts w:hint="default"/>
      </w:rPr>
    </w:lvl>
    <w:lvl w:ilvl="8">
      <w:start w:val="1"/>
      <w:numFmt w:val="decimal"/>
      <w:isLgl/>
      <w:lvlText w:val="%1.%2.%3.%4.%5.%6.%7.%8.%9"/>
      <w:lvlJc w:val="left"/>
      <w:pPr>
        <w:tabs>
          <w:tab w:val="num" w:pos="2160"/>
        </w:tabs>
        <w:ind w:left="2160" w:hanging="1800"/>
      </w:pPr>
      <w:rPr>
        <w:rFonts w:hint="default"/>
      </w:rPr>
    </w:lvl>
  </w:abstractNum>
  <w:abstractNum w:abstractNumId="6" w15:restartNumberingAfterBreak="0">
    <w:nsid w:val="1BA36E89"/>
    <w:multiLevelType w:val="hybridMultilevel"/>
    <w:tmpl w:val="879CD58A"/>
    <w:lvl w:ilvl="0" w:tplc="04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7" w15:restartNumberingAfterBreak="0">
    <w:nsid w:val="27D70DF2"/>
    <w:multiLevelType w:val="multilevel"/>
    <w:tmpl w:val="9B6056DE"/>
    <w:lvl w:ilvl="0">
      <w:start w:val="1"/>
      <w:numFmt w:val="decimal"/>
      <w:lvlText w:val="%1."/>
      <w:lvlJc w:val="left"/>
      <w:pPr>
        <w:ind w:left="435" w:hanging="360"/>
      </w:pPr>
      <w:rPr>
        <w:rFonts w:hint="default"/>
        <w:sz w:val="32"/>
      </w:rPr>
    </w:lvl>
    <w:lvl w:ilvl="1">
      <w:start w:val="1"/>
      <w:numFmt w:val="decimal"/>
      <w:isLgl/>
      <w:lvlText w:val="%1.%2."/>
      <w:lvlJc w:val="left"/>
      <w:pPr>
        <w:ind w:left="795" w:hanging="720"/>
      </w:pPr>
      <w:rPr>
        <w:rFonts w:hint="default"/>
      </w:rPr>
    </w:lvl>
    <w:lvl w:ilvl="2">
      <w:start w:val="1"/>
      <w:numFmt w:val="decimal"/>
      <w:isLgl/>
      <w:lvlText w:val="%1.%2.%3."/>
      <w:lvlJc w:val="left"/>
      <w:pPr>
        <w:ind w:left="795" w:hanging="720"/>
      </w:pPr>
      <w:rPr>
        <w:rFonts w:hint="default"/>
      </w:rPr>
    </w:lvl>
    <w:lvl w:ilvl="3">
      <w:start w:val="1"/>
      <w:numFmt w:val="decimal"/>
      <w:isLgl/>
      <w:lvlText w:val="%1.%2.%3.%4."/>
      <w:lvlJc w:val="left"/>
      <w:pPr>
        <w:ind w:left="1155" w:hanging="1080"/>
      </w:pPr>
      <w:rPr>
        <w:rFonts w:hint="default"/>
      </w:rPr>
    </w:lvl>
    <w:lvl w:ilvl="4">
      <w:start w:val="1"/>
      <w:numFmt w:val="decimal"/>
      <w:isLgl/>
      <w:lvlText w:val="%1.%2.%3.%4.%5."/>
      <w:lvlJc w:val="left"/>
      <w:pPr>
        <w:ind w:left="1155" w:hanging="1080"/>
      </w:pPr>
      <w:rPr>
        <w:rFonts w:hint="default"/>
      </w:rPr>
    </w:lvl>
    <w:lvl w:ilvl="5">
      <w:start w:val="1"/>
      <w:numFmt w:val="decimal"/>
      <w:isLgl/>
      <w:lvlText w:val="%1.%2.%3.%4.%5.%6."/>
      <w:lvlJc w:val="left"/>
      <w:pPr>
        <w:ind w:left="1515" w:hanging="1440"/>
      </w:pPr>
      <w:rPr>
        <w:rFonts w:hint="default"/>
      </w:rPr>
    </w:lvl>
    <w:lvl w:ilvl="6">
      <w:start w:val="1"/>
      <w:numFmt w:val="decimal"/>
      <w:isLgl/>
      <w:lvlText w:val="%1.%2.%3.%4.%5.%6.%7."/>
      <w:lvlJc w:val="left"/>
      <w:pPr>
        <w:ind w:left="1515" w:hanging="1440"/>
      </w:pPr>
      <w:rPr>
        <w:rFonts w:hint="default"/>
      </w:rPr>
    </w:lvl>
    <w:lvl w:ilvl="7">
      <w:start w:val="1"/>
      <w:numFmt w:val="decimal"/>
      <w:isLgl/>
      <w:lvlText w:val="%1.%2.%3.%4.%5.%6.%7.%8."/>
      <w:lvlJc w:val="left"/>
      <w:pPr>
        <w:ind w:left="1875" w:hanging="1800"/>
      </w:pPr>
      <w:rPr>
        <w:rFonts w:hint="default"/>
      </w:rPr>
    </w:lvl>
    <w:lvl w:ilvl="8">
      <w:start w:val="1"/>
      <w:numFmt w:val="decimal"/>
      <w:isLgl/>
      <w:lvlText w:val="%1.%2.%3.%4.%5.%6.%7.%8.%9."/>
      <w:lvlJc w:val="left"/>
      <w:pPr>
        <w:ind w:left="1875" w:hanging="1800"/>
      </w:pPr>
      <w:rPr>
        <w:rFonts w:hint="default"/>
      </w:rPr>
    </w:lvl>
  </w:abstractNum>
  <w:abstractNum w:abstractNumId="8" w15:restartNumberingAfterBreak="0">
    <w:nsid w:val="31B22ACE"/>
    <w:multiLevelType w:val="hybridMultilevel"/>
    <w:tmpl w:val="7D70B53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15:restartNumberingAfterBreak="0">
    <w:nsid w:val="31BA64E3"/>
    <w:multiLevelType w:val="hybridMultilevel"/>
    <w:tmpl w:val="2BF814B0"/>
    <w:lvl w:ilvl="0" w:tplc="0816000D">
      <w:start w:val="1"/>
      <w:numFmt w:val="bullet"/>
      <w:lvlText w:val=""/>
      <w:lvlJc w:val="left"/>
      <w:pPr>
        <w:ind w:left="1080" w:hanging="360"/>
      </w:pPr>
      <w:rPr>
        <w:rFonts w:ascii="Wingdings" w:hAnsi="Wingdings" w:hint="default"/>
      </w:rPr>
    </w:lvl>
    <w:lvl w:ilvl="1" w:tplc="08160003" w:tentative="1">
      <w:start w:val="1"/>
      <w:numFmt w:val="bullet"/>
      <w:lvlText w:val="o"/>
      <w:lvlJc w:val="left"/>
      <w:pPr>
        <w:ind w:left="1800" w:hanging="360"/>
      </w:pPr>
      <w:rPr>
        <w:rFonts w:ascii="Courier New" w:hAnsi="Courier New" w:cs="Courier New" w:hint="default"/>
      </w:rPr>
    </w:lvl>
    <w:lvl w:ilvl="2" w:tplc="08160005" w:tentative="1">
      <w:start w:val="1"/>
      <w:numFmt w:val="bullet"/>
      <w:lvlText w:val=""/>
      <w:lvlJc w:val="left"/>
      <w:pPr>
        <w:ind w:left="2520" w:hanging="360"/>
      </w:pPr>
      <w:rPr>
        <w:rFonts w:ascii="Wingdings" w:hAnsi="Wingdings" w:hint="default"/>
      </w:rPr>
    </w:lvl>
    <w:lvl w:ilvl="3" w:tplc="08160001" w:tentative="1">
      <w:start w:val="1"/>
      <w:numFmt w:val="bullet"/>
      <w:lvlText w:val=""/>
      <w:lvlJc w:val="left"/>
      <w:pPr>
        <w:ind w:left="3240" w:hanging="360"/>
      </w:pPr>
      <w:rPr>
        <w:rFonts w:ascii="Symbol" w:hAnsi="Symbol" w:hint="default"/>
      </w:rPr>
    </w:lvl>
    <w:lvl w:ilvl="4" w:tplc="08160003" w:tentative="1">
      <w:start w:val="1"/>
      <w:numFmt w:val="bullet"/>
      <w:lvlText w:val="o"/>
      <w:lvlJc w:val="left"/>
      <w:pPr>
        <w:ind w:left="3960" w:hanging="360"/>
      </w:pPr>
      <w:rPr>
        <w:rFonts w:ascii="Courier New" w:hAnsi="Courier New" w:cs="Courier New" w:hint="default"/>
      </w:rPr>
    </w:lvl>
    <w:lvl w:ilvl="5" w:tplc="08160005" w:tentative="1">
      <w:start w:val="1"/>
      <w:numFmt w:val="bullet"/>
      <w:lvlText w:val=""/>
      <w:lvlJc w:val="left"/>
      <w:pPr>
        <w:ind w:left="4680" w:hanging="360"/>
      </w:pPr>
      <w:rPr>
        <w:rFonts w:ascii="Wingdings" w:hAnsi="Wingdings" w:hint="default"/>
      </w:rPr>
    </w:lvl>
    <w:lvl w:ilvl="6" w:tplc="08160001" w:tentative="1">
      <w:start w:val="1"/>
      <w:numFmt w:val="bullet"/>
      <w:lvlText w:val=""/>
      <w:lvlJc w:val="left"/>
      <w:pPr>
        <w:ind w:left="5400" w:hanging="360"/>
      </w:pPr>
      <w:rPr>
        <w:rFonts w:ascii="Symbol" w:hAnsi="Symbol" w:hint="default"/>
      </w:rPr>
    </w:lvl>
    <w:lvl w:ilvl="7" w:tplc="08160003" w:tentative="1">
      <w:start w:val="1"/>
      <w:numFmt w:val="bullet"/>
      <w:lvlText w:val="o"/>
      <w:lvlJc w:val="left"/>
      <w:pPr>
        <w:ind w:left="6120" w:hanging="360"/>
      </w:pPr>
      <w:rPr>
        <w:rFonts w:ascii="Courier New" w:hAnsi="Courier New" w:cs="Courier New" w:hint="default"/>
      </w:rPr>
    </w:lvl>
    <w:lvl w:ilvl="8" w:tplc="08160005" w:tentative="1">
      <w:start w:val="1"/>
      <w:numFmt w:val="bullet"/>
      <w:lvlText w:val=""/>
      <w:lvlJc w:val="left"/>
      <w:pPr>
        <w:ind w:left="6840" w:hanging="360"/>
      </w:pPr>
      <w:rPr>
        <w:rFonts w:ascii="Wingdings" w:hAnsi="Wingdings" w:hint="default"/>
      </w:rPr>
    </w:lvl>
  </w:abstractNum>
  <w:abstractNum w:abstractNumId="10" w15:restartNumberingAfterBreak="0">
    <w:nsid w:val="348C2C88"/>
    <w:multiLevelType w:val="hybridMultilevel"/>
    <w:tmpl w:val="A3E886EA"/>
    <w:lvl w:ilvl="0" w:tplc="63DC8EAA">
      <w:start w:val="1"/>
      <w:numFmt w:val="bullet"/>
      <w:lvlText w:val=""/>
      <w:lvlJc w:val="left"/>
      <w:pPr>
        <w:ind w:left="720" w:hanging="360"/>
      </w:pPr>
      <w:rPr>
        <w:rFonts w:ascii="Wingdings" w:hAnsi="Wingdings" w:hint="default"/>
        <w:b/>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1" w15:restartNumberingAfterBreak="0">
    <w:nsid w:val="3B131529"/>
    <w:multiLevelType w:val="hybridMultilevel"/>
    <w:tmpl w:val="A78047D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2" w15:restartNumberingAfterBreak="0">
    <w:nsid w:val="3F8507E4"/>
    <w:multiLevelType w:val="hybridMultilevel"/>
    <w:tmpl w:val="B7D05004"/>
    <w:lvl w:ilvl="0" w:tplc="C09EF3E0">
      <w:start w:val="1"/>
      <w:numFmt w:val="bullet"/>
      <w:lvlText w:val=""/>
      <w:lvlJc w:val="left"/>
      <w:pPr>
        <w:ind w:left="720" w:hanging="360"/>
      </w:pPr>
      <w:rPr>
        <w:rFonts w:ascii="Wingdings" w:hAnsi="Wingdings" w:hint="default"/>
        <w:b/>
        <w:color w:val="auto"/>
        <w:sz w:val="24"/>
        <w:szCs w:val="24"/>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15:restartNumberingAfterBreak="0">
    <w:nsid w:val="461F5C02"/>
    <w:multiLevelType w:val="hybridMultilevel"/>
    <w:tmpl w:val="FCAC059E"/>
    <w:lvl w:ilvl="0" w:tplc="63DC8EAA">
      <w:start w:val="1"/>
      <w:numFmt w:val="bullet"/>
      <w:lvlText w:val=""/>
      <w:lvlJc w:val="left"/>
      <w:pPr>
        <w:ind w:left="720" w:hanging="360"/>
      </w:pPr>
      <w:rPr>
        <w:rFonts w:ascii="Wingdings" w:hAnsi="Wingdings" w:hint="default"/>
        <w:b/>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4" w15:restartNumberingAfterBreak="0">
    <w:nsid w:val="4BE2632F"/>
    <w:multiLevelType w:val="hybridMultilevel"/>
    <w:tmpl w:val="C18CC166"/>
    <w:lvl w:ilvl="0" w:tplc="C09EF3E0">
      <w:start w:val="1"/>
      <w:numFmt w:val="bullet"/>
      <w:lvlText w:val=""/>
      <w:lvlJc w:val="left"/>
      <w:pPr>
        <w:ind w:left="720" w:hanging="360"/>
      </w:pPr>
      <w:rPr>
        <w:rFonts w:ascii="Wingdings" w:hAnsi="Wingdings" w:hint="default"/>
        <w:b/>
        <w:color w:val="auto"/>
        <w:sz w:val="24"/>
        <w:szCs w:val="24"/>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15:restartNumberingAfterBreak="0">
    <w:nsid w:val="568C7546"/>
    <w:multiLevelType w:val="hybridMultilevel"/>
    <w:tmpl w:val="DAA2F114"/>
    <w:lvl w:ilvl="0" w:tplc="3A763904">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 w15:restartNumberingAfterBreak="0">
    <w:nsid w:val="5A3C6D1F"/>
    <w:multiLevelType w:val="hybridMultilevel"/>
    <w:tmpl w:val="12744BDE"/>
    <w:lvl w:ilvl="0" w:tplc="0816000D">
      <w:start w:val="1"/>
      <w:numFmt w:val="bullet"/>
      <w:lvlText w:val=""/>
      <w:lvlJc w:val="left"/>
      <w:pPr>
        <w:ind w:left="720" w:hanging="360"/>
      </w:pPr>
      <w:rPr>
        <w:rFonts w:ascii="Wingdings" w:hAnsi="Wingdings"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7" w15:restartNumberingAfterBreak="0">
    <w:nsid w:val="5A4C593B"/>
    <w:multiLevelType w:val="hybridMultilevel"/>
    <w:tmpl w:val="F4FACA48"/>
    <w:lvl w:ilvl="0" w:tplc="0816000D">
      <w:start w:val="1"/>
      <w:numFmt w:val="bullet"/>
      <w:lvlText w:val=""/>
      <w:lvlJc w:val="left"/>
      <w:pPr>
        <w:ind w:left="720" w:hanging="360"/>
      </w:pPr>
      <w:rPr>
        <w:rFonts w:ascii="Wingdings" w:hAnsi="Wingdings"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8" w15:restartNumberingAfterBreak="0">
    <w:nsid w:val="5BD118D9"/>
    <w:multiLevelType w:val="hybridMultilevel"/>
    <w:tmpl w:val="D944ACCA"/>
    <w:lvl w:ilvl="0" w:tplc="C09EF3E0">
      <w:start w:val="1"/>
      <w:numFmt w:val="bullet"/>
      <w:lvlText w:val=""/>
      <w:lvlJc w:val="left"/>
      <w:pPr>
        <w:ind w:left="720" w:hanging="360"/>
      </w:pPr>
      <w:rPr>
        <w:rFonts w:ascii="Wingdings" w:hAnsi="Wingdings" w:hint="default"/>
        <w:b/>
        <w:color w:val="auto"/>
        <w:sz w:val="24"/>
        <w:szCs w:val="24"/>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9" w15:restartNumberingAfterBreak="0">
    <w:nsid w:val="5C78228A"/>
    <w:multiLevelType w:val="hybridMultilevel"/>
    <w:tmpl w:val="8ED89290"/>
    <w:lvl w:ilvl="0" w:tplc="C09EF3E0">
      <w:start w:val="1"/>
      <w:numFmt w:val="bullet"/>
      <w:lvlText w:val=""/>
      <w:lvlJc w:val="left"/>
      <w:pPr>
        <w:ind w:left="720" w:hanging="360"/>
      </w:pPr>
      <w:rPr>
        <w:rFonts w:ascii="Wingdings" w:hAnsi="Wingdings" w:hint="default"/>
        <w:b/>
        <w:color w:val="auto"/>
        <w:sz w:val="24"/>
        <w:szCs w:val="24"/>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 w15:restartNumberingAfterBreak="0">
    <w:nsid w:val="69E42235"/>
    <w:multiLevelType w:val="multilevel"/>
    <w:tmpl w:val="F7AE65D6"/>
    <w:lvl w:ilvl="0">
      <w:start w:val="1"/>
      <w:numFmt w:val="decimal"/>
      <w:lvlText w:val="%1"/>
      <w:lvlJc w:val="left"/>
      <w:pPr>
        <w:ind w:left="480" w:hanging="480"/>
      </w:pPr>
      <w:rPr>
        <w:rFonts w:hint="default"/>
      </w:rPr>
    </w:lvl>
    <w:lvl w:ilvl="1">
      <w:start w:val="4"/>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6B671144"/>
    <w:multiLevelType w:val="hybridMultilevel"/>
    <w:tmpl w:val="2032A0C4"/>
    <w:lvl w:ilvl="0" w:tplc="C09EF3E0">
      <w:start w:val="1"/>
      <w:numFmt w:val="bullet"/>
      <w:lvlText w:val=""/>
      <w:lvlJc w:val="left"/>
      <w:pPr>
        <w:ind w:left="720" w:hanging="360"/>
      </w:pPr>
      <w:rPr>
        <w:rFonts w:ascii="Wingdings" w:hAnsi="Wingdings" w:hint="default"/>
        <w:b/>
        <w:color w:val="auto"/>
        <w:sz w:val="24"/>
        <w:szCs w:val="24"/>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2" w15:restartNumberingAfterBreak="0">
    <w:nsid w:val="705E0359"/>
    <w:multiLevelType w:val="hybridMultilevel"/>
    <w:tmpl w:val="497EF7DA"/>
    <w:lvl w:ilvl="0" w:tplc="C09EF3E0">
      <w:start w:val="1"/>
      <w:numFmt w:val="bullet"/>
      <w:lvlText w:val=""/>
      <w:lvlJc w:val="left"/>
      <w:pPr>
        <w:ind w:left="720" w:hanging="360"/>
      </w:pPr>
      <w:rPr>
        <w:rFonts w:ascii="Wingdings" w:hAnsi="Wingdings" w:hint="default"/>
        <w:b/>
        <w:color w:val="auto"/>
        <w:sz w:val="24"/>
        <w:szCs w:val="24"/>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3" w15:restartNumberingAfterBreak="0">
    <w:nsid w:val="769211F9"/>
    <w:multiLevelType w:val="hybridMultilevel"/>
    <w:tmpl w:val="4816CCE6"/>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4" w15:restartNumberingAfterBreak="0">
    <w:nsid w:val="7E9A2BEA"/>
    <w:multiLevelType w:val="hybridMultilevel"/>
    <w:tmpl w:val="B3AC4AF0"/>
    <w:lvl w:ilvl="0" w:tplc="0816000D">
      <w:start w:val="1"/>
      <w:numFmt w:val="bullet"/>
      <w:lvlText w:val=""/>
      <w:lvlJc w:val="left"/>
      <w:pPr>
        <w:ind w:left="720" w:hanging="360"/>
      </w:pPr>
      <w:rPr>
        <w:rFonts w:ascii="Wingdings" w:hAnsi="Wingdings"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5" w15:restartNumberingAfterBreak="0">
    <w:nsid w:val="7FA06954"/>
    <w:multiLevelType w:val="hybridMultilevel"/>
    <w:tmpl w:val="CC707774"/>
    <w:lvl w:ilvl="0" w:tplc="0816000D">
      <w:start w:val="1"/>
      <w:numFmt w:val="bullet"/>
      <w:lvlText w:val=""/>
      <w:lvlJc w:val="left"/>
      <w:pPr>
        <w:ind w:left="1440" w:hanging="360"/>
      </w:pPr>
      <w:rPr>
        <w:rFonts w:ascii="Wingdings" w:hAnsi="Wingdings"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num w:numId="1">
    <w:abstractNumId w:val="5"/>
  </w:num>
  <w:num w:numId="2">
    <w:abstractNumId w:val="17"/>
  </w:num>
  <w:num w:numId="3">
    <w:abstractNumId w:val="10"/>
  </w:num>
  <w:num w:numId="4">
    <w:abstractNumId w:val="18"/>
  </w:num>
  <w:num w:numId="5">
    <w:abstractNumId w:val="13"/>
  </w:num>
  <w:num w:numId="6">
    <w:abstractNumId w:val="25"/>
  </w:num>
  <w:num w:numId="7">
    <w:abstractNumId w:val="22"/>
  </w:num>
  <w:num w:numId="8">
    <w:abstractNumId w:val="3"/>
  </w:num>
  <w:num w:numId="9">
    <w:abstractNumId w:val="21"/>
  </w:num>
  <w:num w:numId="10">
    <w:abstractNumId w:val="14"/>
  </w:num>
  <w:num w:numId="11">
    <w:abstractNumId w:val="0"/>
  </w:num>
  <w:num w:numId="12">
    <w:abstractNumId w:val="19"/>
  </w:num>
  <w:num w:numId="13">
    <w:abstractNumId w:val="12"/>
  </w:num>
  <w:num w:numId="14">
    <w:abstractNumId w:val="8"/>
  </w:num>
  <w:num w:numId="15">
    <w:abstractNumId w:val="7"/>
  </w:num>
  <w:num w:numId="16">
    <w:abstractNumId w:val="20"/>
  </w:num>
  <w:num w:numId="17">
    <w:abstractNumId w:val="2"/>
  </w:num>
  <w:num w:numId="18">
    <w:abstractNumId w:val="4"/>
  </w:num>
  <w:num w:numId="19">
    <w:abstractNumId w:val="16"/>
  </w:num>
  <w:num w:numId="20">
    <w:abstractNumId w:val="1"/>
  </w:num>
  <w:num w:numId="21">
    <w:abstractNumId w:val="24"/>
  </w:num>
  <w:num w:numId="22">
    <w:abstractNumId w:val="11"/>
  </w:num>
  <w:num w:numId="23">
    <w:abstractNumId w:val="9"/>
  </w:num>
  <w:num w:numId="24">
    <w:abstractNumId w:val="6"/>
  </w:num>
  <w:num w:numId="25">
    <w:abstractNumId w:val="23"/>
  </w:num>
  <w:num w:numId="26">
    <w:abstractNumId w:val="15"/>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AE78E8"/>
    <w:rsid w:val="000047A9"/>
    <w:rsid w:val="00006770"/>
    <w:rsid w:val="00006893"/>
    <w:rsid w:val="00010AFA"/>
    <w:rsid w:val="00021AF2"/>
    <w:rsid w:val="0002319C"/>
    <w:rsid w:val="00030253"/>
    <w:rsid w:val="000316C7"/>
    <w:rsid w:val="000316F9"/>
    <w:rsid w:val="00031EC1"/>
    <w:rsid w:val="0003201F"/>
    <w:rsid w:val="0004121B"/>
    <w:rsid w:val="00044C7A"/>
    <w:rsid w:val="00046826"/>
    <w:rsid w:val="00047852"/>
    <w:rsid w:val="00050B37"/>
    <w:rsid w:val="00054F06"/>
    <w:rsid w:val="00057885"/>
    <w:rsid w:val="00057AB4"/>
    <w:rsid w:val="00057D7A"/>
    <w:rsid w:val="00057EE2"/>
    <w:rsid w:val="00060B68"/>
    <w:rsid w:val="00061184"/>
    <w:rsid w:val="00063088"/>
    <w:rsid w:val="0006362F"/>
    <w:rsid w:val="00066E28"/>
    <w:rsid w:val="0007222D"/>
    <w:rsid w:val="0007269A"/>
    <w:rsid w:val="0007306B"/>
    <w:rsid w:val="0007590E"/>
    <w:rsid w:val="00084861"/>
    <w:rsid w:val="00085B5C"/>
    <w:rsid w:val="000868F1"/>
    <w:rsid w:val="00090320"/>
    <w:rsid w:val="0009071F"/>
    <w:rsid w:val="00094D41"/>
    <w:rsid w:val="000964D4"/>
    <w:rsid w:val="000A0888"/>
    <w:rsid w:val="000A7488"/>
    <w:rsid w:val="000B0645"/>
    <w:rsid w:val="000B6D50"/>
    <w:rsid w:val="000B6F56"/>
    <w:rsid w:val="000C08C7"/>
    <w:rsid w:val="000C0F15"/>
    <w:rsid w:val="000C1673"/>
    <w:rsid w:val="000C36BC"/>
    <w:rsid w:val="000C49CB"/>
    <w:rsid w:val="000C4D57"/>
    <w:rsid w:val="000C70C8"/>
    <w:rsid w:val="000D0BE1"/>
    <w:rsid w:val="000D68FC"/>
    <w:rsid w:val="000D7C1A"/>
    <w:rsid w:val="000E2956"/>
    <w:rsid w:val="000F04CF"/>
    <w:rsid w:val="000F6608"/>
    <w:rsid w:val="0010100A"/>
    <w:rsid w:val="00101607"/>
    <w:rsid w:val="00105C98"/>
    <w:rsid w:val="00106B80"/>
    <w:rsid w:val="001074D6"/>
    <w:rsid w:val="00112CEC"/>
    <w:rsid w:val="00117992"/>
    <w:rsid w:val="00117EA7"/>
    <w:rsid w:val="00120605"/>
    <w:rsid w:val="00121E20"/>
    <w:rsid w:val="00123C94"/>
    <w:rsid w:val="001269B8"/>
    <w:rsid w:val="00142EF1"/>
    <w:rsid w:val="001441C8"/>
    <w:rsid w:val="00147F81"/>
    <w:rsid w:val="001603E6"/>
    <w:rsid w:val="00163458"/>
    <w:rsid w:val="00166463"/>
    <w:rsid w:val="00175560"/>
    <w:rsid w:val="00176508"/>
    <w:rsid w:val="00187823"/>
    <w:rsid w:val="00194FEC"/>
    <w:rsid w:val="00196A49"/>
    <w:rsid w:val="001A09B4"/>
    <w:rsid w:val="001A494C"/>
    <w:rsid w:val="001A7ABF"/>
    <w:rsid w:val="001B0C34"/>
    <w:rsid w:val="001B2DD1"/>
    <w:rsid w:val="001B4073"/>
    <w:rsid w:val="001B71FA"/>
    <w:rsid w:val="001C0B01"/>
    <w:rsid w:val="001C0CFB"/>
    <w:rsid w:val="001C2DD3"/>
    <w:rsid w:val="001C4C71"/>
    <w:rsid w:val="001D0417"/>
    <w:rsid w:val="001D1489"/>
    <w:rsid w:val="001D3B22"/>
    <w:rsid w:val="001D70C0"/>
    <w:rsid w:val="001D7C51"/>
    <w:rsid w:val="001F15FF"/>
    <w:rsid w:val="001F16C7"/>
    <w:rsid w:val="001F3C45"/>
    <w:rsid w:val="001F706E"/>
    <w:rsid w:val="001F789E"/>
    <w:rsid w:val="00202443"/>
    <w:rsid w:val="00206EF1"/>
    <w:rsid w:val="002101CB"/>
    <w:rsid w:val="00215947"/>
    <w:rsid w:val="00216E2B"/>
    <w:rsid w:val="002242DF"/>
    <w:rsid w:val="002269D0"/>
    <w:rsid w:val="00226D24"/>
    <w:rsid w:val="00230075"/>
    <w:rsid w:val="002301ED"/>
    <w:rsid w:val="002303B7"/>
    <w:rsid w:val="00231B8D"/>
    <w:rsid w:val="002328A7"/>
    <w:rsid w:val="00241A68"/>
    <w:rsid w:val="00241E97"/>
    <w:rsid w:val="00242A2E"/>
    <w:rsid w:val="00246BDF"/>
    <w:rsid w:val="0024727A"/>
    <w:rsid w:val="00247623"/>
    <w:rsid w:val="00250172"/>
    <w:rsid w:val="00255DD9"/>
    <w:rsid w:val="00260969"/>
    <w:rsid w:val="00263717"/>
    <w:rsid w:val="00263B37"/>
    <w:rsid w:val="002642B9"/>
    <w:rsid w:val="002668F6"/>
    <w:rsid w:val="00270844"/>
    <w:rsid w:val="0027141E"/>
    <w:rsid w:val="00272DE3"/>
    <w:rsid w:val="002800FE"/>
    <w:rsid w:val="002801A3"/>
    <w:rsid w:val="00282FB0"/>
    <w:rsid w:val="00284862"/>
    <w:rsid w:val="00287A08"/>
    <w:rsid w:val="00287D7E"/>
    <w:rsid w:val="00292208"/>
    <w:rsid w:val="00292F23"/>
    <w:rsid w:val="00293E6F"/>
    <w:rsid w:val="002972D8"/>
    <w:rsid w:val="002A3E92"/>
    <w:rsid w:val="002A3FDE"/>
    <w:rsid w:val="002A4044"/>
    <w:rsid w:val="002A7E25"/>
    <w:rsid w:val="002B030B"/>
    <w:rsid w:val="002B1A35"/>
    <w:rsid w:val="002B2A1B"/>
    <w:rsid w:val="002C2CA6"/>
    <w:rsid w:val="002D0477"/>
    <w:rsid w:val="002D239F"/>
    <w:rsid w:val="002D5535"/>
    <w:rsid w:val="002D6D5F"/>
    <w:rsid w:val="002E1559"/>
    <w:rsid w:val="002E2CA7"/>
    <w:rsid w:val="002E3165"/>
    <w:rsid w:val="002E5DB6"/>
    <w:rsid w:val="002E7A01"/>
    <w:rsid w:val="002F0597"/>
    <w:rsid w:val="002F3C5F"/>
    <w:rsid w:val="002F64A9"/>
    <w:rsid w:val="002F6603"/>
    <w:rsid w:val="002F6E27"/>
    <w:rsid w:val="00300C16"/>
    <w:rsid w:val="003020F0"/>
    <w:rsid w:val="00304657"/>
    <w:rsid w:val="00305CE9"/>
    <w:rsid w:val="003148F2"/>
    <w:rsid w:val="00317F84"/>
    <w:rsid w:val="00327427"/>
    <w:rsid w:val="003306D9"/>
    <w:rsid w:val="00334B90"/>
    <w:rsid w:val="0033694D"/>
    <w:rsid w:val="00337803"/>
    <w:rsid w:val="0034276B"/>
    <w:rsid w:val="00345434"/>
    <w:rsid w:val="00351E79"/>
    <w:rsid w:val="00361BF7"/>
    <w:rsid w:val="00361EAE"/>
    <w:rsid w:val="00364276"/>
    <w:rsid w:val="00364C81"/>
    <w:rsid w:val="00370D95"/>
    <w:rsid w:val="0037389E"/>
    <w:rsid w:val="0038173A"/>
    <w:rsid w:val="00383049"/>
    <w:rsid w:val="0038789A"/>
    <w:rsid w:val="0039247E"/>
    <w:rsid w:val="00392DF4"/>
    <w:rsid w:val="00394E45"/>
    <w:rsid w:val="00395327"/>
    <w:rsid w:val="00395332"/>
    <w:rsid w:val="003954B3"/>
    <w:rsid w:val="003A32D5"/>
    <w:rsid w:val="003B0908"/>
    <w:rsid w:val="003B660F"/>
    <w:rsid w:val="003C6585"/>
    <w:rsid w:val="003D16DD"/>
    <w:rsid w:val="003D2ED0"/>
    <w:rsid w:val="003D7A59"/>
    <w:rsid w:val="003E089D"/>
    <w:rsid w:val="003E092B"/>
    <w:rsid w:val="003E238C"/>
    <w:rsid w:val="003E44F2"/>
    <w:rsid w:val="003E4F1D"/>
    <w:rsid w:val="003E5065"/>
    <w:rsid w:val="003E64BD"/>
    <w:rsid w:val="003F3F1E"/>
    <w:rsid w:val="003F3FE9"/>
    <w:rsid w:val="00403AF3"/>
    <w:rsid w:val="00403D8B"/>
    <w:rsid w:val="00404BE8"/>
    <w:rsid w:val="00405EA0"/>
    <w:rsid w:val="00406ED9"/>
    <w:rsid w:val="00413409"/>
    <w:rsid w:val="0041384C"/>
    <w:rsid w:val="004153EB"/>
    <w:rsid w:val="00416DFD"/>
    <w:rsid w:val="00423072"/>
    <w:rsid w:val="00423AF3"/>
    <w:rsid w:val="00424111"/>
    <w:rsid w:val="00436DA2"/>
    <w:rsid w:val="004413B9"/>
    <w:rsid w:val="004416BD"/>
    <w:rsid w:val="00442403"/>
    <w:rsid w:val="00442B4A"/>
    <w:rsid w:val="00446F58"/>
    <w:rsid w:val="00452B9D"/>
    <w:rsid w:val="00454660"/>
    <w:rsid w:val="0046098A"/>
    <w:rsid w:val="004609BD"/>
    <w:rsid w:val="00463170"/>
    <w:rsid w:val="00466B85"/>
    <w:rsid w:val="00466D17"/>
    <w:rsid w:val="0047097A"/>
    <w:rsid w:val="00473B8C"/>
    <w:rsid w:val="00475207"/>
    <w:rsid w:val="00482217"/>
    <w:rsid w:val="004847CD"/>
    <w:rsid w:val="00485761"/>
    <w:rsid w:val="00487E15"/>
    <w:rsid w:val="004920F4"/>
    <w:rsid w:val="00494BEF"/>
    <w:rsid w:val="00494EDC"/>
    <w:rsid w:val="004A2E1D"/>
    <w:rsid w:val="004A4A40"/>
    <w:rsid w:val="004B0774"/>
    <w:rsid w:val="004B0DD0"/>
    <w:rsid w:val="004B268F"/>
    <w:rsid w:val="004B475E"/>
    <w:rsid w:val="004B517D"/>
    <w:rsid w:val="004B7698"/>
    <w:rsid w:val="004B7A5E"/>
    <w:rsid w:val="004C1A02"/>
    <w:rsid w:val="004C2500"/>
    <w:rsid w:val="004C2B78"/>
    <w:rsid w:val="004D5717"/>
    <w:rsid w:val="004E3498"/>
    <w:rsid w:val="004E3E6E"/>
    <w:rsid w:val="004E6200"/>
    <w:rsid w:val="004E74F3"/>
    <w:rsid w:val="004E7C91"/>
    <w:rsid w:val="00502093"/>
    <w:rsid w:val="00511B5B"/>
    <w:rsid w:val="00515041"/>
    <w:rsid w:val="00516F37"/>
    <w:rsid w:val="0052297D"/>
    <w:rsid w:val="00530B23"/>
    <w:rsid w:val="00550947"/>
    <w:rsid w:val="00552FC5"/>
    <w:rsid w:val="00560F2A"/>
    <w:rsid w:val="00564DCC"/>
    <w:rsid w:val="00565A9A"/>
    <w:rsid w:val="005707A1"/>
    <w:rsid w:val="00572F85"/>
    <w:rsid w:val="00573BB9"/>
    <w:rsid w:val="00574C1F"/>
    <w:rsid w:val="00575A64"/>
    <w:rsid w:val="00575AEA"/>
    <w:rsid w:val="00575ECC"/>
    <w:rsid w:val="0057635A"/>
    <w:rsid w:val="0058150D"/>
    <w:rsid w:val="005842E6"/>
    <w:rsid w:val="005861C6"/>
    <w:rsid w:val="005901E4"/>
    <w:rsid w:val="0059043A"/>
    <w:rsid w:val="0059440A"/>
    <w:rsid w:val="0059553E"/>
    <w:rsid w:val="00595E8E"/>
    <w:rsid w:val="0059724D"/>
    <w:rsid w:val="005A1043"/>
    <w:rsid w:val="005A19FE"/>
    <w:rsid w:val="005A2A20"/>
    <w:rsid w:val="005A30FD"/>
    <w:rsid w:val="005A40D2"/>
    <w:rsid w:val="005B2525"/>
    <w:rsid w:val="005B302C"/>
    <w:rsid w:val="005B33CB"/>
    <w:rsid w:val="005B734D"/>
    <w:rsid w:val="005C28C1"/>
    <w:rsid w:val="005C52E2"/>
    <w:rsid w:val="005D0651"/>
    <w:rsid w:val="005D26BD"/>
    <w:rsid w:val="005D5C8D"/>
    <w:rsid w:val="005D75FC"/>
    <w:rsid w:val="005E103F"/>
    <w:rsid w:val="005E441E"/>
    <w:rsid w:val="005F4C0D"/>
    <w:rsid w:val="00605FE3"/>
    <w:rsid w:val="00612FB8"/>
    <w:rsid w:val="006136F4"/>
    <w:rsid w:val="00613E2E"/>
    <w:rsid w:val="00620462"/>
    <w:rsid w:val="00625873"/>
    <w:rsid w:val="00625C8A"/>
    <w:rsid w:val="00625E4B"/>
    <w:rsid w:val="00626444"/>
    <w:rsid w:val="00626C95"/>
    <w:rsid w:val="00631037"/>
    <w:rsid w:val="00631375"/>
    <w:rsid w:val="006340FB"/>
    <w:rsid w:val="00636CCB"/>
    <w:rsid w:val="00641485"/>
    <w:rsid w:val="00641785"/>
    <w:rsid w:val="00643B54"/>
    <w:rsid w:val="00644B34"/>
    <w:rsid w:val="006554F3"/>
    <w:rsid w:val="00656524"/>
    <w:rsid w:val="00661AE1"/>
    <w:rsid w:val="00663437"/>
    <w:rsid w:val="0067090C"/>
    <w:rsid w:val="0067382A"/>
    <w:rsid w:val="00675050"/>
    <w:rsid w:val="00687AFE"/>
    <w:rsid w:val="00692D88"/>
    <w:rsid w:val="006944F2"/>
    <w:rsid w:val="00695B38"/>
    <w:rsid w:val="00695EF7"/>
    <w:rsid w:val="006A0D08"/>
    <w:rsid w:val="006A1410"/>
    <w:rsid w:val="006A1E19"/>
    <w:rsid w:val="006A2586"/>
    <w:rsid w:val="006A380E"/>
    <w:rsid w:val="006A3F66"/>
    <w:rsid w:val="006A78D0"/>
    <w:rsid w:val="006B319A"/>
    <w:rsid w:val="006B38E7"/>
    <w:rsid w:val="006B51EC"/>
    <w:rsid w:val="006B58B5"/>
    <w:rsid w:val="006B77A9"/>
    <w:rsid w:val="006C10AB"/>
    <w:rsid w:val="006C6AB4"/>
    <w:rsid w:val="006C7AA7"/>
    <w:rsid w:val="006D0C95"/>
    <w:rsid w:val="006D139C"/>
    <w:rsid w:val="006D376F"/>
    <w:rsid w:val="006E2599"/>
    <w:rsid w:val="006E7F54"/>
    <w:rsid w:val="006F6C36"/>
    <w:rsid w:val="00701EA4"/>
    <w:rsid w:val="00706465"/>
    <w:rsid w:val="007108CE"/>
    <w:rsid w:val="0071170F"/>
    <w:rsid w:val="00716A84"/>
    <w:rsid w:val="0072085F"/>
    <w:rsid w:val="00723001"/>
    <w:rsid w:val="00725709"/>
    <w:rsid w:val="0072615C"/>
    <w:rsid w:val="0073272E"/>
    <w:rsid w:val="007354C9"/>
    <w:rsid w:val="0073687E"/>
    <w:rsid w:val="007416CE"/>
    <w:rsid w:val="007431CA"/>
    <w:rsid w:val="0074358D"/>
    <w:rsid w:val="00750F30"/>
    <w:rsid w:val="00753AF6"/>
    <w:rsid w:val="007570BE"/>
    <w:rsid w:val="00757A64"/>
    <w:rsid w:val="007601EC"/>
    <w:rsid w:val="007613A6"/>
    <w:rsid w:val="00761FBC"/>
    <w:rsid w:val="00763FAA"/>
    <w:rsid w:val="00770095"/>
    <w:rsid w:val="007700EC"/>
    <w:rsid w:val="0077026A"/>
    <w:rsid w:val="007721FB"/>
    <w:rsid w:val="0077280C"/>
    <w:rsid w:val="00782AAB"/>
    <w:rsid w:val="00782D32"/>
    <w:rsid w:val="00783A7F"/>
    <w:rsid w:val="00783F80"/>
    <w:rsid w:val="007849EE"/>
    <w:rsid w:val="00787331"/>
    <w:rsid w:val="00796E06"/>
    <w:rsid w:val="007A0FD5"/>
    <w:rsid w:val="007A11D6"/>
    <w:rsid w:val="007A48EE"/>
    <w:rsid w:val="007A5592"/>
    <w:rsid w:val="007D4562"/>
    <w:rsid w:val="007D4D7C"/>
    <w:rsid w:val="007E3193"/>
    <w:rsid w:val="007E6F23"/>
    <w:rsid w:val="007F488F"/>
    <w:rsid w:val="00800276"/>
    <w:rsid w:val="008016B1"/>
    <w:rsid w:val="0080194C"/>
    <w:rsid w:val="008026F4"/>
    <w:rsid w:val="0081084F"/>
    <w:rsid w:val="00814708"/>
    <w:rsid w:val="008262E6"/>
    <w:rsid w:val="008270E8"/>
    <w:rsid w:val="00833D08"/>
    <w:rsid w:val="00834751"/>
    <w:rsid w:val="00836677"/>
    <w:rsid w:val="008427DF"/>
    <w:rsid w:val="00864256"/>
    <w:rsid w:val="00866F46"/>
    <w:rsid w:val="008701F1"/>
    <w:rsid w:val="00871672"/>
    <w:rsid w:val="00872709"/>
    <w:rsid w:val="0087312A"/>
    <w:rsid w:val="00873AEC"/>
    <w:rsid w:val="008757C9"/>
    <w:rsid w:val="00882781"/>
    <w:rsid w:val="00883B02"/>
    <w:rsid w:val="00886B89"/>
    <w:rsid w:val="00887E92"/>
    <w:rsid w:val="00893B00"/>
    <w:rsid w:val="008A06AA"/>
    <w:rsid w:val="008A7893"/>
    <w:rsid w:val="008B0EB7"/>
    <w:rsid w:val="008B2332"/>
    <w:rsid w:val="008B4643"/>
    <w:rsid w:val="008B61F4"/>
    <w:rsid w:val="008C4C0C"/>
    <w:rsid w:val="008C4FFA"/>
    <w:rsid w:val="008C7216"/>
    <w:rsid w:val="008D28D6"/>
    <w:rsid w:val="008D62C2"/>
    <w:rsid w:val="008E162F"/>
    <w:rsid w:val="008E16B7"/>
    <w:rsid w:val="008E2EBD"/>
    <w:rsid w:val="008F5DFF"/>
    <w:rsid w:val="008F5FA3"/>
    <w:rsid w:val="008F6DF2"/>
    <w:rsid w:val="008F7881"/>
    <w:rsid w:val="00901EF8"/>
    <w:rsid w:val="0090229B"/>
    <w:rsid w:val="0090545F"/>
    <w:rsid w:val="00912D77"/>
    <w:rsid w:val="00913D02"/>
    <w:rsid w:val="00917D74"/>
    <w:rsid w:val="009202C7"/>
    <w:rsid w:val="0092431B"/>
    <w:rsid w:val="00927A30"/>
    <w:rsid w:val="00930085"/>
    <w:rsid w:val="0093335B"/>
    <w:rsid w:val="00940A13"/>
    <w:rsid w:val="00940F7E"/>
    <w:rsid w:val="00943281"/>
    <w:rsid w:val="00943FFB"/>
    <w:rsid w:val="00946521"/>
    <w:rsid w:val="00947EE2"/>
    <w:rsid w:val="009512B8"/>
    <w:rsid w:val="00951428"/>
    <w:rsid w:val="009550EE"/>
    <w:rsid w:val="00955C5E"/>
    <w:rsid w:val="009568EE"/>
    <w:rsid w:val="009660FC"/>
    <w:rsid w:val="009665CB"/>
    <w:rsid w:val="00966E56"/>
    <w:rsid w:val="00967B8C"/>
    <w:rsid w:val="009733E2"/>
    <w:rsid w:val="00975D57"/>
    <w:rsid w:val="00981A1A"/>
    <w:rsid w:val="00985A8E"/>
    <w:rsid w:val="00990B51"/>
    <w:rsid w:val="009914D0"/>
    <w:rsid w:val="009964A7"/>
    <w:rsid w:val="009A18A6"/>
    <w:rsid w:val="009A3BED"/>
    <w:rsid w:val="009A5D23"/>
    <w:rsid w:val="009B24E9"/>
    <w:rsid w:val="009B3ED9"/>
    <w:rsid w:val="009B6B63"/>
    <w:rsid w:val="009B70CF"/>
    <w:rsid w:val="009C0E13"/>
    <w:rsid w:val="009C2098"/>
    <w:rsid w:val="009C2F55"/>
    <w:rsid w:val="009C390A"/>
    <w:rsid w:val="009C72E5"/>
    <w:rsid w:val="009D2707"/>
    <w:rsid w:val="009D2C47"/>
    <w:rsid w:val="009D697F"/>
    <w:rsid w:val="009D6BAD"/>
    <w:rsid w:val="009D773C"/>
    <w:rsid w:val="009E6A87"/>
    <w:rsid w:val="009E6AFB"/>
    <w:rsid w:val="009F688B"/>
    <w:rsid w:val="009F7F25"/>
    <w:rsid w:val="00A03D3E"/>
    <w:rsid w:val="00A0514A"/>
    <w:rsid w:val="00A1206F"/>
    <w:rsid w:val="00A14262"/>
    <w:rsid w:val="00A20398"/>
    <w:rsid w:val="00A22752"/>
    <w:rsid w:val="00A33725"/>
    <w:rsid w:val="00A34621"/>
    <w:rsid w:val="00A3468C"/>
    <w:rsid w:val="00A414BD"/>
    <w:rsid w:val="00A43753"/>
    <w:rsid w:val="00A47FFA"/>
    <w:rsid w:val="00A514CD"/>
    <w:rsid w:val="00A517DF"/>
    <w:rsid w:val="00A573AC"/>
    <w:rsid w:val="00A60600"/>
    <w:rsid w:val="00A65A42"/>
    <w:rsid w:val="00A65CC8"/>
    <w:rsid w:val="00A6774E"/>
    <w:rsid w:val="00A748B3"/>
    <w:rsid w:val="00A760EB"/>
    <w:rsid w:val="00A7631E"/>
    <w:rsid w:val="00A80156"/>
    <w:rsid w:val="00A824B7"/>
    <w:rsid w:val="00A86DB8"/>
    <w:rsid w:val="00A91A8E"/>
    <w:rsid w:val="00A95A2F"/>
    <w:rsid w:val="00A95C83"/>
    <w:rsid w:val="00A9637F"/>
    <w:rsid w:val="00AA2BA0"/>
    <w:rsid w:val="00AB0AB5"/>
    <w:rsid w:val="00AB1502"/>
    <w:rsid w:val="00AB4537"/>
    <w:rsid w:val="00AC712D"/>
    <w:rsid w:val="00AD46D4"/>
    <w:rsid w:val="00AE1497"/>
    <w:rsid w:val="00AE350C"/>
    <w:rsid w:val="00AE53E0"/>
    <w:rsid w:val="00AE7279"/>
    <w:rsid w:val="00AE72BC"/>
    <w:rsid w:val="00AE72FD"/>
    <w:rsid w:val="00AE78E8"/>
    <w:rsid w:val="00AF2629"/>
    <w:rsid w:val="00AF3616"/>
    <w:rsid w:val="00AF643B"/>
    <w:rsid w:val="00B012A0"/>
    <w:rsid w:val="00B041E6"/>
    <w:rsid w:val="00B06FD9"/>
    <w:rsid w:val="00B10508"/>
    <w:rsid w:val="00B10F47"/>
    <w:rsid w:val="00B14407"/>
    <w:rsid w:val="00B2131B"/>
    <w:rsid w:val="00B24F31"/>
    <w:rsid w:val="00B27530"/>
    <w:rsid w:val="00B30379"/>
    <w:rsid w:val="00B32CB0"/>
    <w:rsid w:val="00B41C44"/>
    <w:rsid w:val="00B4306E"/>
    <w:rsid w:val="00B448B4"/>
    <w:rsid w:val="00B459C7"/>
    <w:rsid w:val="00B46B05"/>
    <w:rsid w:val="00B50CA2"/>
    <w:rsid w:val="00B51C78"/>
    <w:rsid w:val="00B61065"/>
    <w:rsid w:val="00B66D17"/>
    <w:rsid w:val="00B6752E"/>
    <w:rsid w:val="00B708AE"/>
    <w:rsid w:val="00B71EBB"/>
    <w:rsid w:val="00B754A2"/>
    <w:rsid w:val="00B807B1"/>
    <w:rsid w:val="00B831D6"/>
    <w:rsid w:val="00B83988"/>
    <w:rsid w:val="00B8476E"/>
    <w:rsid w:val="00B86A61"/>
    <w:rsid w:val="00B871FF"/>
    <w:rsid w:val="00B875E2"/>
    <w:rsid w:val="00B928A9"/>
    <w:rsid w:val="00B9321F"/>
    <w:rsid w:val="00B97539"/>
    <w:rsid w:val="00BA2248"/>
    <w:rsid w:val="00BA3E99"/>
    <w:rsid w:val="00BA5A2F"/>
    <w:rsid w:val="00BB020C"/>
    <w:rsid w:val="00BB6590"/>
    <w:rsid w:val="00BB7236"/>
    <w:rsid w:val="00BD2097"/>
    <w:rsid w:val="00BD5810"/>
    <w:rsid w:val="00BE0B59"/>
    <w:rsid w:val="00BE2063"/>
    <w:rsid w:val="00BE32A4"/>
    <w:rsid w:val="00BE3B30"/>
    <w:rsid w:val="00BE5BD8"/>
    <w:rsid w:val="00BF3C98"/>
    <w:rsid w:val="00C03783"/>
    <w:rsid w:val="00C06326"/>
    <w:rsid w:val="00C06EC1"/>
    <w:rsid w:val="00C1153E"/>
    <w:rsid w:val="00C12186"/>
    <w:rsid w:val="00C148DE"/>
    <w:rsid w:val="00C16004"/>
    <w:rsid w:val="00C1683A"/>
    <w:rsid w:val="00C223F5"/>
    <w:rsid w:val="00C24355"/>
    <w:rsid w:val="00C30A09"/>
    <w:rsid w:val="00C340E0"/>
    <w:rsid w:val="00C3756E"/>
    <w:rsid w:val="00C378A5"/>
    <w:rsid w:val="00C41859"/>
    <w:rsid w:val="00C42F84"/>
    <w:rsid w:val="00C45DC5"/>
    <w:rsid w:val="00C57BA2"/>
    <w:rsid w:val="00C61214"/>
    <w:rsid w:val="00C6380B"/>
    <w:rsid w:val="00C6508D"/>
    <w:rsid w:val="00C67DCB"/>
    <w:rsid w:val="00C710C3"/>
    <w:rsid w:val="00C718CB"/>
    <w:rsid w:val="00C75EA1"/>
    <w:rsid w:val="00C82705"/>
    <w:rsid w:val="00C94964"/>
    <w:rsid w:val="00CA202C"/>
    <w:rsid w:val="00CA2794"/>
    <w:rsid w:val="00CA36DC"/>
    <w:rsid w:val="00CB5654"/>
    <w:rsid w:val="00CB6029"/>
    <w:rsid w:val="00CB62FF"/>
    <w:rsid w:val="00CC3AE8"/>
    <w:rsid w:val="00CC45B7"/>
    <w:rsid w:val="00CD5853"/>
    <w:rsid w:val="00CD6229"/>
    <w:rsid w:val="00CD7168"/>
    <w:rsid w:val="00CE02BE"/>
    <w:rsid w:val="00CF364B"/>
    <w:rsid w:val="00CF73A6"/>
    <w:rsid w:val="00D0331A"/>
    <w:rsid w:val="00D11EF2"/>
    <w:rsid w:val="00D17C70"/>
    <w:rsid w:val="00D21677"/>
    <w:rsid w:val="00D227D6"/>
    <w:rsid w:val="00D3267B"/>
    <w:rsid w:val="00D37374"/>
    <w:rsid w:val="00D41E0B"/>
    <w:rsid w:val="00D4233A"/>
    <w:rsid w:val="00D42473"/>
    <w:rsid w:val="00D439B5"/>
    <w:rsid w:val="00D471DF"/>
    <w:rsid w:val="00D475DD"/>
    <w:rsid w:val="00D53571"/>
    <w:rsid w:val="00D60439"/>
    <w:rsid w:val="00D640AB"/>
    <w:rsid w:val="00D64B6D"/>
    <w:rsid w:val="00D71408"/>
    <w:rsid w:val="00D71833"/>
    <w:rsid w:val="00D72A58"/>
    <w:rsid w:val="00D7497B"/>
    <w:rsid w:val="00D814E9"/>
    <w:rsid w:val="00D87D29"/>
    <w:rsid w:val="00D915D8"/>
    <w:rsid w:val="00D92A3D"/>
    <w:rsid w:val="00D93A58"/>
    <w:rsid w:val="00D94FE9"/>
    <w:rsid w:val="00D957AD"/>
    <w:rsid w:val="00D96ED7"/>
    <w:rsid w:val="00DA2D61"/>
    <w:rsid w:val="00DA700C"/>
    <w:rsid w:val="00DB128A"/>
    <w:rsid w:val="00DB1318"/>
    <w:rsid w:val="00DB1B89"/>
    <w:rsid w:val="00DB64FF"/>
    <w:rsid w:val="00DB76CE"/>
    <w:rsid w:val="00DC3763"/>
    <w:rsid w:val="00DC4C05"/>
    <w:rsid w:val="00DE72F5"/>
    <w:rsid w:val="00DF5CFE"/>
    <w:rsid w:val="00DF6298"/>
    <w:rsid w:val="00E00330"/>
    <w:rsid w:val="00E02479"/>
    <w:rsid w:val="00E03935"/>
    <w:rsid w:val="00E05BBF"/>
    <w:rsid w:val="00E12FE8"/>
    <w:rsid w:val="00E2015C"/>
    <w:rsid w:val="00E24916"/>
    <w:rsid w:val="00E32012"/>
    <w:rsid w:val="00E354F5"/>
    <w:rsid w:val="00E35ED3"/>
    <w:rsid w:val="00E41E54"/>
    <w:rsid w:val="00E428F1"/>
    <w:rsid w:val="00E46FC2"/>
    <w:rsid w:val="00E473FC"/>
    <w:rsid w:val="00E5040C"/>
    <w:rsid w:val="00E550B8"/>
    <w:rsid w:val="00E60FDD"/>
    <w:rsid w:val="00E62396"/>
    <w:rsid w:val="00E639B4"/>
    <w:rsid w:val="00E72A89"/>
    <w:rsid w:val="00E75934"/>
    <w:rsid w:val="00E75FB2"/>
    <w:rsid w:val="00E81EEC"/>
    <w:rsid w:val="00E83D50"/>
    <w:rsid w:val="00E85946"/>
    <w:rsid w:val="00E863CF"/>
    <w:rsid w:val="00E86F6F"/>
    <w:rsid w:val="00E876D3"/>
    <w:rsid w:val="00E87B0F"/>
    <w:rsid w:val="00E87C7E"/>
    <w:rsid w:val="00E944AA"/>
    <w:rsid w:val="00EA0191"/>
    <w:rsid w:val="00EA1C96"/>
    <w:rsid w:val="00EA31A6"/>
    <w:rsid w:val="00EA4BD8"/>
    <w:rsid w:val="00EA6AC6"/>
    <w:rsid w:val="00EB1FCB"/>
    <w:rsid w:val="00EB2365"/>
    <w:rsid w:val="00EB2EB5"/>
    <w:rsid w:val="00EB5BED"/>
    <w:rsid w:val="00EC4EA0"/>
    <w:rsid w:val="00ED100F"/>
    <w:rsid w:val="00ED110E"/>
    <w:rsid w:val="00ED3326"/>
    <w:rsid w:val="00ED4654"/>
    <w:rsid w:val="00ED4858"/>
    <w:rsid w:val="00ED486E"/>
    <w:rsid w:val="00ED58D2"/>
    <w:rsid w:val="00ED7B72"/>
    <w:rsid w:val="00EE15AF"/>
    <w:rsid w:val="00EE36BD"/>
    <w:rsid w:val="00EE5E38"/>
    <w:rsid w:val="00EE7F66"/>
    <w:rsid w:val="00EF42D8"/>
    <w:rsid w:val="00EF43F0"/>
    <w:rsid w:val="00EF59A8"/>
    <w:rsid w:val="00F00FAF"/>
    <w:rsid w:val="00F02118"/>
    <w:rsid w:val="00F04511"/>
    <w:rsid w:val="00F04947"/>
    <w:rsid w:val="00F04A06"/>
    <w:rsid w:val="00F05C55"/>
    <w:rsid w:val="00F06198"/>
    <w:rsid w:val="00F0627E"/>
    <w:rsid w:val="00F06FED"/>
    <w:rsid w:val="00F12F81"/>
    <w:rsid w:val="00F17289"/>
    <w:rsid w:val="00F22348"/>
    <w:rsid w:val="00F2381E"/>
    <w:rsid w:val="00F254B4"/>
    <w:rsid w:val="00F26689"/>
    <w:rsid w:val="00F26C79"/>
    <w:rsid w:val="00F31FA0"/>
    <w:rsid w:val="00F326E3"/>
    <w:rsid w:val="00F33A29"/>
    <w:rsid w:val="00F42A07"/>
    <w:rsid w:val="00F43EE8"/>
    <w:rsid w:val="00F45EC6"/>
    <w:rsid w:val="00F47378"/>
    <w:rsid w:val="00F50B6C"/>
    <w:rsid w:val="00F522BE"/>
    <w:rsid w:val="00F55B87"/>
    <w:rsid w:val="00F567F8"/>
    <w:rsid w:val="00F64A4D"/>
    <w:rsid w:val="00F64A58"/>
    <w:rsid w:val="00F67339"/>
    <w:rsid w:val="00F67934"/>
    <w:rsid w:val="00F75657"/>
    <w:rsid w:val="00F77F13"/>
    <w:rsid w:val="00F82027"/>
    <w:rsid w:val="00F84C1B"/>
    <w:rsid w:val="00F84E9C"/>
    <w:rsid w:val="00F856FF"/>
    <w:rsid w:val="00F90F80"/>
    <w:rsid w:val="00F91394"/>
    <w:rsid w:val="00F93FB5"/>
    <w:rsid w:val="00F94C6E"/>
    <w:rsid w:val="00F96C79"/>
    <w:rsid w:val="00FA309A"/>
    <w:rsid w:val="00FB3B1B"/>
    <w:rsid w:val="00FB40ED"/>
    <w:rsid w:val="00FB663A"/>
    <w:rsid w:val="00FC2E99"/>
    <w:rsid w:val="00FC32FD"/>
    <w:rsid w:val="00FC4412"/>
    <w:rsid w:val="00FD1B02"/>
    <w:rsid w:val="00FD34D5"/>
    <w:rsid w:val="00FE297C"/>
    <w:rsid w:val="00FE35D3"/>
    <w:rsid w:val="00FE5311"/>
    <w:rsid w:val="00FE61AF"/>
    <w:rsid w:val="00FE7336"/>
    <w:rsid w:val="00FF0672"/>
    <w:rsid w:val="00FF067F"/>
    <w:rsid w:val="00FF1739"/>
    <w:rsid w:val="00FF1CBC"/>
    <w:rsid w:val="00FF7DD1"/>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3480BAC"/>
  <w15:docId w15:val="{CA53CACD-C641-47CE-84C7-C605C448BF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pt-PT"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Ttulo1">
    <w:name w:val="heading 1"/>
    <w:basedOn w:val="Normal"/>
    <w:next w:val="Normal"/>
    <w:link w:val="Ttulo1Carter"/>
    <w:uiPriority w:val="9"/>
    <w:qFormat/>
    <w:rsid w:val="00A573AC"/>
    <w:pPr>
      <w:keepNext/>
      <w:keepLines/>
      <w:spacing w:before="240" w:after="0"/>
      <w:outlineLvl w:val="0"/>
    </w:pPr>
    <w:rPr>
      <w:rFonts w:asciiTheme="majorHAnsi" w:eastAsiaTheme="majorEastAsia" w:hAnsiTheme="majorHAnsi" w:cstheme="majorBidi"/>
      <w:color w:val="000000" w:themeColor="text1"/>
      <w:sz w:val="32"/>
      <w:szCs w:val="32"/>
    </w:rPr>
  </w:style>
  <w:style w:type="paragraph" w:styleId="Cabealho2">
    <w:name w:val="heading 2"/>
    <w:basedOn w:val="Normal"/>
    <w:next w:val="Normal"/>
    <w:link w:val="Cabealho2Carter"/>
    <w:uiPriority w:val="9"/>
    <w:unhideWhenUsed/>
    <w:qFormat/>
    <w:rsid w:val="00187823"/>
    <w:pPr>
      <w:keepNext/>
      <w:keepLines/>
      <w:spacing w:before="40" w:after="0"/>
      <w:outlineLvl w:val="1"/>
    </w:pPr>
    <w:rPr>
      <w:rFonts w:asciiTheme="majorHAnsi" w:eastAsiaTheme="majorEastAsia" w:hAnsiTheme="majorHAnsi" w:cstheme="majorBidi"/>
      <w:color w:val="000000" w:themeColor="text1"/>
      <w:sz w:val="26"/>
      <w:szCs w:val="26"/>
    </w:rPr>
  </w:style>
  <w:style w:type="paragraph" w:styleId="Cabealho3">
    <w:name w:val="heading 3"/>
    <w:basedOn w:val="Normal"/>
    <w:next w:val="Normal"/>
    <w:link w:val="Cabealho3Carter"/>
    <w:uiPriority w:val="9"/>
    <w:unhideWhenUsed/>
    <w:qFormat/>
    <w:rsid w:val="000F6608"/>
    <w:pPr>
      <w:keepNext/>
      <w:keepLines/>
      <w:spacing w:before="200" w:after="0"/>
      <w:outlineLvl w:val="2"/>
    </w:pPr>
    <w:rPr>
      <w:rFonts w:asciiTheme="majorHAnsi" w:eastAsiaTheme="majorEastAsia" w:hAnsiTheme="majorHAnsi" w:cstheme="majorBidi"/>
      <w:b/>
      <w:bCs/>
      <w:color w:val="0D0D0D" w:themeColor="text1" w:themeTint="F2"/>
    </w:rPr>
  </w:style>
  <w:style w:type="paragraph" w:styleId="Cabealho4">
    <w:name w:val="heading 4"/>
    <w:basedOn w:val="Normal"/>
    <w:next w:val="Normal"/>
    <w:link w:val="Cabealho4Carter"/>
    <w:uiPriority w:val="9"/>
    <w:unhideWhenUsed/>
    <w:qFormat/>
    <w:rsid w:val="00F31FA0"/>
    <w:pPr>
      <w:keepNext/>
      <w:keepLines/>
      <w:spacing w:before="200" w:after="0"/>
      <w:outlineLvl w:val="3"/>
    </w:pPr>
    <w:rPr>
      <w:rFonts w:asciiTheme="majorHAnsi" w:eastAsiaTheme="majorEastAsia" w:hAnsiTheme="majorHAnsi" w:cstheme="majorBidi"/>
      <w:b/>
      <w:bCs/>
      <w:i/>
      <w:iCs/>
      <w:color w:val="5B9BD5" w:themeColor="accent1"/>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arter">
    <w:name w:val="Título 1 Caráter"/>
    <w:basedOn w:val="Tipodeletrapredefinidodopargrafo"/>
    <w:link w:val="Ttulo1"/>
    <w:uiPriority w:val="9"/>
    <w:rsid w:val="00A573AC"/>
    <w:rPr>
      <w:rFonts w:asciiTheme="majorHAnsi" w:eastAsiaTheme="majorEastAsia" w:hAnsiTheme="majorHAnsi" w:cstheme="majorBidi"/>
      <w:color w:val="000000" w:themeColor="text1"/>
      <w:sz w:val="32"/>
      <w:szCs w:val="32"/>
    </w:rPr>
  </w:style>
  <w:style w:type="character" w:customStyle="1" w:styleId="Cabealho2Carter">
    <w:name w:val="Cabeçalho 2 Caráter"/>
    <w:basedOn w:val="Tipodeletrapredefinidodopargrafo"/>
    <w:link w:val="Cabealho2"/>
    <w:uiPriority w:val="9"/>
    <w:rsid w:val="00187823"/>
    <w:rPr>
      <w:rFonts w:asciiTheme="majorHAnsi" w:eastAsiaTheme="majorEastAsia" w:hAnsiTheme="majorHAnsi" w:cstheme="majorBidi"/>
      <w:color w:val="000000" w:themeColor="text1"/>
      <w:sz w:val="26"/>
      <w:szCs w:val="26"/>
    </w:rPr>
  </w:style>
  <w:style w:type="paragraph" w:styleId="SemEspaamento">
    <w:name w:val="No Spacing"/>
    <w:uiPriority w:val="1"/>
    <w:qFormat/>
    <w:rsid w:val="00AE78E8"/>
    <w:pPr>
      <w:spacing w:after="0" w:line="240" w:lineRule="auto"/>
    </w:pPr>
  </w:style>
  <w:style w:type="paragraph" w:styleId="PargrafodaLista">
    <w:name w:val="List Paragraph"/>
    <w:basedOn w:val="Normal"/>
    <w:link w:val="PargrafodaListaCarter"/>
    <w:uiPriority w:val="34"/>
    <w:qFormat/>
    <w:rsid w:val="00AE78E8"/>
    <w:pPr>
      <w:ind w:left="720"/>
      <w:contextualSpacing/>
    </w:pPr>
  </w:style>
  <w:style w:type="character" w:customStyle="1" w:styleId="PargrafodaListaCarter">
    <w:name w:val="Parágrafo da Lista Caráter"/>
    <w:link w:val="PargrafodaLista"/>
    <w:uiPriority w:val="34"/>
    <w:rsid w:val="00782D32"/>
  </w:style>
  <w:style w:type="paragraph" w:styleId="Cabealho">
    <w:name w:val="header"/>
    <w:basedOn w:val="Normal"/>
    <w:link w:val="CabealhoCarter"/>
    <w:unhideWhenUsed/>
    <w:rsid w:val="00FC32FD"/>
    <w:pPr>
      <w:tabs>
        <w:tab w:val="center" w:pos="4252"/>
        <w:tab w:val="right" w:pos="8504"/>
      </w:tabs>
      <w:spacing w:after="0" w:line="240" w:lineRule="auto"/>
    </w:pPr>
  </w:style>
  <w:style w:type="character" w:customStyle="1" w:styleId="CabealhoCarter">
    <w:name w:val="Cabeçalho Caráter"/>
    <w:basedOn w:val="Tipodeletrapredefinidodopargrafo"/>
    <w:link w:val="Cabealho"/>
    <w:rsid w:val="00FC32FD"/>
  </w:style>
  <w:style w:type="paragraph" w:styleId="Rodap">
    <w:name w:val="footer"/>
    <w:basedOn w:val="Normal"/>
    <w:link w:val="RodapCarter"/>
    <w:uiPriority w:val="99"/>
    <w:unhideWhenUsed/>
    <w:rsid w:val="00FC32FD"/>
    <w:pPr>
      <w:tabs>
        <w:tab w:val="center" w:pos="4252"/>
        <w:tab w:val="right" w:pos="8504"/>
      </w:tabs>
      <w:spacing w:after="0" w:line="240" w:lineRule="auto"/>
    </w:pPr>
  </w:style>
  <w:style w:type="character" w:customStyle="1" w:styleId="RodapCarter">
    <w:name w:val="Rodapé Caráter"/>
    <w:basedOn w:val="Tipodeletrapredefinidodopargrafo"/>
    <w:link w:val="Rodap"/>
    <w:uiPriority w:val="99"/>
    <w:rsid w:val="00FC32FD"/>
  </w:style>
  <w:style w:type="paragraph" w:styleId="Textodebalo">
    <w:name w:val="Balloon Text"/>
    <w:basedOn w:val="Normal"/>
    <w:link w:val="TextodebaloCarter"/>
    <w:uiPriority w:val="99"/>
    <w:semiHidden/>
    <w:unhideWhenUsed/>
    <w:rsid w:val="00757A64"/>
    <w:pPr>
      <w:spacing w:after="0" w:line="240" w:lineRule="auto"/>
    </w:pPr>
    <w:rPr>
      <w:rFonts w:ascii="Tahoma" w:hAnsi="Tahoma" w:cs="Tahoma"/>
      <w:sz w:val="16"/>
      <w:szCs w:val="16"/>
    </w:rPr>
  </w:style>
  <w:style w:type="character" w:customStyle="1" w:styleId="TextodebaloCarter">
    <w:name w:val="Texto de balão Caráter"/>
    <w:basedOn w:val="Tipodeletrapredefinidodopargrafo"/>
    <w:link w:val="Textodebalo"/>
    <w:uiPriority w:val="99"/>
    <w:semiHidden/>
    <w:rsid w:val="00757A64"/>
    <w:rPr>
      <w:rFonts w:ascii="Tahoma" w:hAnsi="Tahoma" w:cs="Tahoma"/>
      <w:sz w:val="16"/>
      <w:szCs w:val="16"/>
    </w:rPr>
  </w:style>
  <w:style w:type="paragraph" w:customStyle="1" w:styleId="Default">
    <w:name w:val="Default"/>
    <w:rsid w:val="00E83D50"/>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Cabealho4Carter">
    <w:name w:val="Cabeçalho 4 Caráter"/>
    <w:basedOn w:val="Tipodeletrapredefinidodopargrafo"/>
    <w:link w:val="Cabealho4"/>
    <w:uiPriority w:val="9"/>
    <w:rsid w:val="00F31FA0"/>
    <w:rPr>
      <w:rFonts w:asciiTheme="majorHAnsi" w:eastAsiaTheme="majorEastAsia" w:hAnsiTheme="majorHAnsi" w:cstheme="majorBidi"/>
      <w:b/>
      <w:bCs/>
      <w:i/>
      <w:iCs/>
      <w:color w:val="5B9BD5" w:themeColor="accent1"/>
    </w:rPr>
  </w:style>
  <w:style w:type="character" w:customStyle="1" w:styleId="Cabealho3Carter">
    <w:name w:val="Cabeçalho 3 Caráter"/>
    <w:basedOn w:val="Tipodeletrapredefinidodopargrafo"/>
    <w:link w:val="Cabealho3"/>
    <w:uiPriority w:val="9"/>
    <w:rsid w:val="000F6608"/>
    <w:rPr>
      <w:rFonts w:asciiTheme="majorHAnsi" w:eastAsiaTheme="majorEastAsia" w:hAnsiTheme="majorHAnsi" w:cstheme="majorBidi"/>
      <w:b/>
      <w:bCs/>
      <w:color w:val="0D0D0D" w:themeColor="text1" w:themeTint="F2"/>
    </w:rPr>
  </w:style>
  <w:style w:type="paragraph" w:customStyle="1" w:styleId="Corpodetexto1">
    <w:name w:val="Corpo de texto1"/>
    <w:basedOn w:val="Normal"/>
    <w:rsid w:val="007416CE"/>
    <w:pPr>
      <w:autoSpaceDE w:val="0"/>
      <w:autoSpaceDN w:val="0"/>
      <w:adjustRightInd w:val="0"/>
      <w:spacing w:after="0" w:line="240" w:lineRule="auto"/>
      <w:jc w:val="both"/>
    </w:pPr>
    <w:rPr>
      <w:rFonts w:ascii="Arial" w:eastAsia="SimSun" w:hAnsi="Arial" w:cs="Arial"/>
      <w:noProof/>
      <w:sz w:val="20"/>
      <w:szCs w:val="20"/>
      <w:lang w:eastAsia="zh-CN"/>
    </w:rPr>
  </w:style>
  <w:style w:type="table" w:styleId="GrelhaMdia1-Cor1">
    <w:name w:val="Medium Grid 1 Accent 1"/>
    <w:basedOn w:val="Tabelanormal"/>
    <w:uiPriority w:val="67"/>
    <w:rsid w:val="007416CE"/>
    <w:pPr>
      <w:spacing w:after="0" w:line="240" w:lineRule="auto"/>
    </w:pPr>
    <w:tblPr>
      <w:tblStyleRowBandSize w:val="1"/>
      <w:tblStyleColBandSize w:val="1"/>
      <w:tbl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single" w:sz="8" w:space="0" w:color="84B3DF" w:themeColor="accent1" w:themeTint="BF"/>
        <w:insideV w:val="single" w:sz="8" w:space="0" w:color="84B3DF" w:themeColor="accent1" w:themeTint="BF"/>
      </w:tblBorders>
    </w:tblPr>
    <w:tcPr>
      <w:shd w:val="clear" w:color="auto" w:fill="D6E6F4" w:themeFill="accent1" w:themeFillTint="3F"/>
    </w:tcPr>
    <w:tblStylePr w:type="firstRow">
      <w:rPr>
        <w:b/>
        <w:bCs/>
      </w:rPr>
    </w:tblStylePr>
    <w:tblStylePr w:type="lastRow">
      <w:rPr>
        <w:b/>
        <w:bCs/>
      </w:rPr>
      <w:tblPr/>
      <w:tcPr>
        <w:tcBorders>
          <w:top w:val="single" w:sz="18" w:space="0" w:color="84B3DF" w:themeColor="accent1" w:themeTint="BF"/>
        </w:tcBorders>
      </w:tcPr>
    </w:tblStylePr>
    <w:tblStylePr w:type="firstCol">
      <w:rPr>
        <w:b/>
        <w:bCs/>
      </w:rPr>
    </w:tblStylePr>
    <w:tblStylePr w:type="lastCol">
      <w:rPr>
        <w:b/>
        <w:bCs/>
      </w:rPr>
    </w:tblStylePr>
    <w:tblStylePr w:type="band1Vert">
      <w:tblPr/>
      <w:tcPr>
        <w:shd w:val="clear" w:color="auto" w:fill="ADCCEA" w:themeFill="accent1" w:themeFillTint="7F"/>
      </w:tcPr>
    </w:tblStylePr>
    <w:tblStylePr w:type="band1Horz">
      <w:tblPr/>
      <w:tcPr>
        <w:shd w:val="clear" w:color="auto" w:fill="ADCCEA" w:themeFill="accent1" w:themeFillTint="7F"/>
      </w:tcPr>
    </w:tblStylePr>
  </w:style>
  <w:style w:type="paragraph" w:styleId="Cabealhodondice">
    <w:name w:val="TOC Heading"/>
    <w:basedOn w:val="Ttulo1"/>
    <w:next w:val="Normal"/>
    <w:uiPriority w:val="39"/>
    <w:unhideWhenUsed/>
    <w:qFormat/>
    <w:rsid w:val="00395327"/>
    <w:pPr>
      <w:spacing w:before="480" w:line="276" w:lineRule="auto"/>
      <w:outlineLvl w:val="9"/>
    </w:pPr>
    <w:rPr>
      <w:b/>
      <w:bCs/>
      <w:color w:val="2E74B5" w:themeColor="accent1" w:themeShade="BF"/>
      <w:sz w:val="28"/>
      <w:szCs w:val="28"/>
      <w:lang w:eastAsia="pt-PT"/>
    </w:rPr>
  </w:style>
  <w:style w:type="paragraph" w:styleId="ndice2">
    <w:name w:val="toc 2"/>
    <w:basedOn w:val="Normal"/>
    <w:next w:val="Normal"/>
    <w:autoRedefine/>
    <w:uiPriority w:val="39"/>
    <w:unhideWhenUsed/>
    <w:rsid w:val="00395327"/>
    <w:pPr>
      <w:spacing w:after="100"/>
      <w:ind w:left="220"/>
    </w:pPr>
  </w:style>
  <w:style w:type="paragraph" w:styleId="ndice3">
    <w:name w:val="toc 3"/>
    <w:basedOn w:val="Normal"/>
    <w:next w:val="Normal"/>
    <w:autoRedefine/>
    <w:uiPriority w:val="39"/>
    <w:unhideWhenUsed/>
    <w:rsid w:val="00395327"/>
    <w:pPr>
      <w:spacing w:after="100"/>
      <w:ind w:left="440"/>
    </w:pPr>
  </w:style>
  <w:style w:type="paragraph" w:styleId="ndice1">
    <w:name w:val="toc 1"/>
    <w:basedOn w:val="Normal"/>
    <w:next w:val="Normal"/>
    <w:autoRedefine/>
    <w:uiPriority w:val="39"/>
    <w:unhideWhenUsed/>
    <w:rsid w:val="00395327"/>
    <w:pPr>
      <w:spacing w:after="100"/>
    </w:pPr>
  </w:style>
  <w:style w:type="character" w:styleId="Hiperligao">
    <w:name w:val="Hyperlink"/>
    <w:basedOn w:val="Tipodeletrapredefinidodopargrafo"/>
    <w:uiPriority w:val="99"/>
    <w:unhideWhenUsed/>
    <w:rsid w:val="00395327"/>
    <w:rPr>
      <w:color w:val="0563C1" w:themeColor="hyperlink"/>
      <w:u w:val="single"/>
    </w:rPr>
  </w:style>
  <w:style w:type="character" w:styleId="Refdecomentrio">
    <w:name w:val="annotation reference"/>
    <w:basedOn w:val="Tipodeletrapredefinidodopargrafo"/>
    <w:uiPriority w:val="99"/>
    <w:semiHidden/>
    <w:unhideWhenUsed/>
    <w:rsid w:val="00485761"/>
    <w:rPr>
      <w:sz w:val="16"/>
      <w:szCs w:val="16"/>
    </w:rPr>
  </w:style>
  <w:style w:type="paragraph" w:styleId="Textodecomentrio">
    <w:name w:val="annotation text"/>
    <w:basedOn w:val="Normal"/>
    <w:link w:val="TextodecomentrioCarter"/>
    <w:uiPriority w:val="99"/>
    <w:semiHidden/>
    <w:unhideWhenUsed/>
    <w:rsid w:val="00485761"/>
    <w:pPr>
      <w:spacing w:line="240" w:lineRule="auto"/>
    </w:pPr>
    <w:rPr>
      <w:sz w:val="20"/>
      <w:szCs w:val="20"/>
    </w:rPr>
  </w:style>
  <w:style w:type="character" w:customStyle="1" w:styleId="TextodecomentrioCarter">
    <w:name w:val="Texto de comentário Caráter"/>
    <w:basedOn w:val="Tipodeletrapredefinidodopargrafo"/>
    <w:link w:val="Textodecomentrio"/>
    <w:uiPriority w:val="99"/>
    <w:semiHidden/>
    <w:rsid w:val="00485761"/>
    <w:rPr>
      <w:sz w:val="20"/>
      <w:szCs w:val="20"/>
    </w:rPr>
  </w:style>
  <w:style w:type="paragraph" w:styleId="Assuntodecomentrio">
    <w:name w:val="annotation subject"/>
    <w:basedOn w:val="Textodecomentrio"/>
    <w:next w:val="Textodecomentrio"/>
    <w:link w:val="AssuntodecomentrioCarter"/>
    <w:uiPriority w:val="99"/>
    <w:semiHidden/>
    <w:unhideWhenUsed/>
    <w:rsid w:val="00485761"/>
    <w:rPr>
      <w:b/>
      <w:bCs/>
    </w:rPr>
  </w:style>
  <w:style w:type="character" w:customStyle="1" w:styleId="AssuntodecomentrioCarter">
    <w:name w:val="Assunto de comentário Caráter"/>
    <w:basedOn w:val="TextodecomentrioCarter"/>
    <w:link w:val="Assuntodecomentrio"/>
    <w:uiPriority w:val="99"/>
    <w:semiHidden/>
    <w:rsid w:val="00485761"/>
    <w:rPr>
      <w:b/>
      <w:bCs/>
      <w:sz w:val="20"/>
      <w:szCs w:val="20"/>
    </w:rPr>
  </w:style>
  <w:style w:type="table" w:styleId="TabelacomGrelha">
    <w:name w:val="Table Grid"/>
    <w:basedOn w:val="Tabelanormal"/>
    <w:uiPriority w:val="59"/>
    <w:rsid w:val="008016B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SombreadoClaro-Cor5">
    <w:name w:val="Light Shading Accent 5"/>
    <w:basedOn w:val="Tabelanormal"/>
    <w:uiPriority w:val="60"/>
    <w:rsid w:val="00A43753"/>
    <w:pPr>
      <w:spacing w:after="0" w:line="240" w:lineRule="auto"/>
    </w:pPr>
    <w:rPr>
      <w:color w:val="2F5496" w:themeColor="accent5" w:themeShade="BF"/>
    </w:rPr>
    <w:tblPr>
      <w:tblStyleRowBandSize w:val="1"/>
      <w:tblStyleColBandSize w:val="1"/>
      <w:tblBorders>
        <w:top w:val="single" w:sz="8" w:space="0" w:color="4472C4" w:themeColor="accent5"/>
        <w:bottom w:val="single" w:sz="8" w:space="0" w:color="4472C4" w:themeColor="accent5"/>
      </w:tblBorders>
    </w:tblPr>
    <w:tblStylePr w:type="firstRow">
      <w:pPr>
        <w:spacing w:before="0" w:after="0" w:line="240" w:lineRule="auto"/>
      </w:pPr>
      <w:rPr>
        <w:b/>
        <w:bCs/>
      </w:rPr>
      <w:tblPr/>
      <w:tcPr>
        <w:tcBorders>
          <w:top w:val="single" w:sz="8" w:space="0" w:color="4472C4" w:themeColor="accent5"/>
          <w:left w:val="nil"/>
          <w:bottom w:val="single" w:sz="8" w:space="0" w:color="4472C4" w:themeColor="accent5"/>
          <w:right w:val="nil"/>
          <w:insideH w:val="nil"/>
          <w:insideV w:val="nil"/>
        </w:tcBorders>
      </w:tcPr>
    </w:tblStylePr>
    <w:tblStylePr w:type="lastRow">
      <w:pPr>
        <w:spacing w:before="0" w:after="0" w:line="240" w:lineRule="auto"/>
      </w:pPr>
      <w:rPr>
        <w:b/>
        <w:bCs/>
      </w:rPr>
      <w:tblPr/>
      <w:tcPr>
        <w:tcBorders>
          <w:top w:val="single" w:sz="8" w:space="0" w:color="4472C4" w:themeColor="accent5"/>
          <w:left w:val="nil"/>
          <w:bottom w:val="single" w:sz="8" w:space="0" w:color="4472C4"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5" w:themeFillTint="3F"/>
      </w:tcPr>
    </w:tblStylePr>
    <w:tblStylePr w:type="band1Horz">
      <w:tblPr/>
      <w:tcPr>
        <w:tcBorders>
          <w:left w:val="nil"/>
          <w:right w:val="nil"/>
          <w:insideH w:val="nil"/>
          <w:insideV w:val="nil"/>
        </w:tcBorders>
        <w:shd w:val="clear" w:color="auto" w:fill="D0DBF0" w:themeFill="accent5" w:themeFillTint="3F"/>
      </w:tcPr>
    </w:tblStylePr>
  </w:style>
  <w:style w:type="table" w:styleId="ListaMdia1-Cor1">
    <w:name w:val="Medium List 1 Accent 1"/>
    <w:basedOn w:val="Tabelanormal"/>
    <w:uiPriority w:val="65"/>
    <w:rsid w:val="00A43753"/>
    <w:pPr>
      <w:spacing w:after="0" w:line="240" w:lineRule="auto"/>
    </w:pPr>
    <w:rPr>
      <w:color w:val="000000" w:themeColor="text1"/>
    </w:rPr>
    <w:tblPr>
      <w:tblStyleRowBandSize w:val="1"/>
      <w:tblStyleColBandSize w:val="1"/>
      <w:tblBorders>
        <w:top w:val="single" w:sz="8" w:space="0" w:color="5B9BD5" w:themeColor="accent1"/>
        <w:bottom w:val="single" w:sz="8" w:space="0" w:color="5B9BD5" w:themeColor="accent1"/>
      </w:tblBorders>
    </w:tblPr>
    <w:tblStylePr w:type="firstRow">
      <w:rPr>
        <w:rFonts w:asciiTheme="majorHAnsi" w:eastAsiaTheme="majorEastAsia" w:hAnsiTheme="majorHAnsi" w:cstheme="majorBidi"/>
      </w:rPr>
      <w:tblPr/>
      <w:tcPr>
        <w:tcBorders>
          <w:top w:val="nil"/>
          <w:bottom w:val="single" w:sz="8" w:space="0" w:color="5B9BD5" w:themeColor="accent1"/>
        </w:tcBorders>
      </w:tcPr>
    </w:tblStylePr>
    <w:tblStylePr w:type="lastRow">
      <w:rPr>
        <w:b/>
        <w:bCs/>
        <w:color w:val="44546A" w:themeColor="text2"/>
      </w:rPr>
      <w:tblPr/>
      <w:tcPr>
        <w:tcBorders>
          <w:top w:val="single" w:sz="8" w:space="0" w:color="5B9BD5" w:themeColor="accent1"/>
          <w:bottom w:val="single" w:sz="8" w:space="0" w:color="5B9BD5" w:themeColor="accent1"/>
        </w:tcBorders>
      </w:tcPr>
    </w:tblStylePr>
    <w:tblStylePr w:type="firstCol">
      <w:rPr>
        <w:b/>
        <w:bCs/>
      </w:rPr>
    </w:tblStylePr>
    <w:tblStylePr w:type="lastCol">
      <w:rPr>
        <w:b/>
        <w:bCs/>
      </w:rPr>
      <w:tblPr/>
      <w:tcPr>
        <w:tcBorders>
          <w:top w:val="single" w:sz="8" w:space="0" w:color="5B9BD5" w:themeColor="accent1"/>
          <w:bottom w:val="single" w:sz="8" w:space="0" w:color="5B9BD5" w:themeColor="accent1"/>
        </w:tcBorders>
      </w:tcPr>
    </w:tblStylePr>
    <w:tblStylePr w:type="band1Vert">
      <w:tblPr/>
      <w:tcPr>
        <w:shd w:val="clear" w:color="auto" w:fill="D6E6F4" w:themeFill="accent1" w:themeFillTint="3F"/>
      </w:tcPr>
    </w:tblStylePr>
    <w:tblStylePr w:type="band1Horz">
      <w:tblPr/>
      <w:tcPr>
        <w:shd w:val="clear" w:color="auto" w:fill="D6E6F4" w:themeFill="accent1" w:themeFillTint="3F"/>
      </w:tcPr>
    </w:tblStylePr>
  </w:style>
  <w:style w:type="table" w:styleId="GrelhaClara-Cor1">
    <w:name w:val="Light Grid Accent 1"/>
    <w:basedOn w:val="Tabelanormal"/>
    <w:uiPriority w:val="62"/>
    <w:rsid w:val="00641485"/>
    <w:pPr>
      <w:spacing w:after="0" w:line="240" w:lineRule="auto"/>
    </w:p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insideH w:val="single" w:sz="8" w:space="0" w:color="5B9BD5" w:themeColor="accent1"/>
        <w:insideV w:val="single" w:sz="8" w:space="0" w:color="5B9BD5"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18" w:space="0" w:color="5B9BD5" w:themeColor="accent1"/>
          <w:right w:val="single" w:sz="8" w:space="0" w:color="5B9BD5" w:themeColor="accent1"/>
          <w:insideH w:val="nil"/>
          <w:insideV w:val="single" w:sz="8" w:space="0" w:color="5B9BD5"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insideH w:val="nil"/>
          <w:insideV w:val="single" w:sz="8" w:space="0" w:color="5B9BD5"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shd w:val="clear" w:color="auto" w:fill="D6E6F4" w:themeFill="accent1" w:themeFillTint="3F"/>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shd w:val="clear" w:color="auto" w:fill="D6E6F4" w:themeFill="accent1" w:themeFillTint="3F"/>
      </w:tcPr>
    </w:tblStylePr>
    <w:tblStylePr w:type="band2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tcPr>
    </w:tblStylePr>
  </w:style>
  <w:style w:type="table" w:styleId="GrelhaClara-Cor5">
    <w:name w:val="Light Grid Accent 5"/>
    <w:basedOn w:val="Tabelanormal"/>
    <w:uiPriority w:val="62"/>
    <w:rsid w:val="00641485"/>
    <w:pPr>
      <w:spacing w:after="0" w:line="240" w:lineRule="auto"/>
    </w:pPr>
    <w:tblPr>
      <w:tblStyleRowBandSize w:val="1"/>
      <w:tblStyleColBandSize w:val="1"/>
      <w:tblBorders>
        <w:top w:val="single" w:sz="8" w:space="0" w:color="4472C4" w:themeColor="accent5"/>
        <w:left w:val="single" w:sz="8" w:space="0" w:color="4472C4" w:themeColor="accent5"/>
        <w:bottom w:val="single" w:sz="8" w:space="0" w:color="4472C4" w:themeColor="accent5"/>
        <w:right w:val="single" w:sz="8" w:space="0" w:color="4472C4" w:themeColor="accent5"/>
        <w:insideH w:val="single" w:sz="8" w:space="0" w:color="4472C4" w:themeColor="accent5"/>
        <w:insideV w:val="single" w:sz="8" w:space="0" w:color="4472C4"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472C4" w:themeColor="accent5"/>
          <w:left w:val="single" w:sz="8" w:space="0" w:color="4472C4" w:themeColor="accent5"/>
          <w:bottom w:val="single" w:sz="18" w:space="0" w:color="4472C4" w:themeColor="accent5"/>
          <w:right w:val="single" w:sz="8" w:space="0" w:color="4472C4" w:themeColor="accent5"/>
          <w:insideH w:val="nil"/>
          <w:insideV w:val="single" w:sz="8" w:space="0" w:color="4472C4"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472C4" w:themeColor="accent5"/>
          <w:left w:val="single" w:sz="8" w:space="0" w:color="4472C4" w:themeColor="accent5"/>
          <w:bottom w:val="single" w:sz="8" w:space="0" w:color="4472C4" w:themeColor="accent5"/>
          <w:right w:val="single" w:sz="8" w:space="0" w:color="4472C4" w:themeColor="accent5"/>
          <w:insideH w:val="nil"/>
          <w:insideV w:val="single" w:sz="8" w:space="0" w:color="4472C4"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tblStylePr w:type="band1Vert">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shd w:val="clear" w:color="auto" w:fill="D0DBF0" w:themeFill="accent5" w:themeFillTint="3F"/>
      </w:tcPr>
    </w:tblStylePr>
    <w:tblStylePr w:type="band1Horz">
      <w:tblPr/>
      <w:tcPr>
        <w:tcBorders>
          <w:top w:val="single" w:sz="8" w:space="0" w:color="4472C4" w:themeColor="accent5"/>
          <w:left w:val="single" w:sz="8" w:space="0" w:color="4472C4" w:themeColor="accent5"/>
          <w:bottom w:val="single" w:sz="8" w:space="0" w:color="4472C4" w:themeColor="accent5"/>
          <w:right w:val="single" w:sz="8" w:space="0" w:color="4472C4" w:themeColor="accent5"/>
          <w:insideV w:val="single" w:sz="8" w:space="0" w:color="4472C4" w:themeColor="accent5"/>
        </w:tcBorders>
        <w:shd w:val="clear" w:color="auto" w:fill="D0DBF0" w:themeFill="accent5" w:themeFillTint="3F"/>
      </w:tcPr>
    </w:tblStylePr>
    <w:tblStylePr w:type="band2Horz">
      <w:tblPr/>
      <w:tcPr>
        <w:tcBorders>
          <w:top w:val="single" w:sz="8" w:space="0" w:color="4472C4" w:themeColor="accent5"/>
          <w:left w:val="single" w:sz="8" w:space="0" w:color="4472C4" w:themeColor="accent5"/>
          <w:bottom w:val="single" w:sz="8" w:space="0" w:color="4472C4" w:themeColor="accent5"/>
          <w:right w:val="single" w:sz="8" w:space="0" w:color="4472C4" w:themeColor="accent5"/>
          <w:insideV w:val="single" w:sz="8" w:space="0" w:color="4472C4" w:themeColor="accent5"/>
        </w:tcBorders>
      </w:tcPr>
    </w:tblStylePr>
  </w:style>
  <w:style w:type="table" w:styleId="SombreadoMdio1-Cor1">
    <w:name w:val="Medium Shading 1 Accent 1"/>
    <w:basedOn w:val="Tabelanormal"/>
    <w:uiPriority w:val="63"/>
    <w:rsid w:val="00641485"/>
    <w:pPr>
      <w:spacing w:after="0" w:line="240" w:lineRule="auto"/>
    </w:pPr>
    <w:tblPr>
      <w:tblStyleRowBandSize w:val="1"/>
      <w:tblStyleColBandSize w:val="1"/>
      <w:tbl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single" w:sz="8" w:space="0" w:color="84B3DF" w:themeColor="accent1" w:themeTint="BF"/>
      </w:tblBorders>
    </w:tblPr>
    <w:tblStylePr w:type="firstRow">
      <w:pPr>
        <w:spacing w:before="0" w:after="0" w:line="240" w:lineRule="auto"/>
      </w:pPr>
      <w:rPr>
        <w:b/>
        <w:bCs/>
        <w:color w:val="FFFFFF" w:themeColor="background1"/>
      </w:rPr>
      <w:tblPr/>
      <w:tcPr>
        <w:tc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shd w:val="clear" w:color="auto" w:fill="5B9BD5" w:themeFill="accent1"/>
      </w:tcPr>
    </w:tblStylePr>
    <w:tblStylePr w:type="lastRow">
      <w:pPr>
        <w:spacing w:before="0" w:after="0" w:line="240" w:lineRule="auto"/>
      </w:pPr>
      <w:rPr>
        <w:b/>
        <w:bCs/>
      </w:rPr>
      <w:tblPr/>
      <w:tcPr>
        <w:tcBorders>
          <w:top w:val="double" w:sz="6"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tcPr>
    </w:tblStylePr>
    <w:tblStylePr w:type="firstCol">
      <w:rPr>
        <w:b/>
        <w:bCs/>
      </w:rPr>
    </w:tblStylePr>
    <w:tblStylePr w:type="lastCol">
      <w:rPr>
        <w:b/>
        <w:bCs/>
      </w:rPr>
    </w:tblStylePr>
    <w:tblStylePr w:type="band1Vert">
      <w:tblPr/>
      <w:tcPr>
        <w:shd w:val="clear" w:color="auto" w:fill="D6E6F4" w:themeFill="accent1" w:themeFillTint="3F"/>
      </w:tcPr>
    </w:tblStylePr>
    <w:tblStylePr w:type="band1Horz">
      <w:tblPr/>
      <w:tcPr>
        <w:tcBorders>
          <w:insideH w:val="nil"/>
          <w:insideV w:val="nil"/>
        </w:tcBorders>
        <w:shd w:val="clear" w:color="auto" w:fill="D6E6F4" w:themeFill="accent1" w:themeFillTint="3F"/>
      </w:tcPr>
    </w:tblStylePr>
    <w:tblStylePr w:type="band2Horz">
      <w:tblPr/>
      <w:tcPr>
        <w:tcBorders>
          <w:insideH w:val="nil"/>
          <w:insideV w:val="nil"/>
        </w:tcBorders>
      </w:tcPr>
    </w:tblStylePr>
  </w:style>
  <w:style w:type="table" w:styleId="SombreadoMdio1-Cor5">
    <w:name w:val="Medium Shading 1 Accent 5"/>
    <w:basedOn w:val="Tabelanormal"/>
    <w:uiPriority w:val="63"/>
    <w:rsid w:val="00641485"/>
    <w:pPr>
      <w:spacing w:after="0" w:line="240" w:lineRule="auto"/>
    </w:pPr>
    <w:tblPr>
      <w:tblStyleRowBandSize w:val="1"/>
      <w:tblStyleColBandSize w:val="1"/>
      <w:tblBorders>
        <w:top w:val="single" w:sz="8" w:space="0" w:color="7295D2" w:themeColor="accent5" w:themeTint="BF"/>
        <w:left w:val="single" w:sz="8" w:space="0" w:color="7295D2" w:themeColor="accent5" w:themeTint="BF"/>
        <w:bottom w:val="single" w:sz="8" w:space="0" w:color="7295D2" w:themeColor="accent5" w:themeTint="BF"/>
        <w:right w:val="single" w:sz="8" w:space="0" w:color="7295D2" w:themeColor="accent5" w:themeTint="BF"/>
        <w:insideH w:val="single" w:sz="8" w:space="0" w:color="7295D2" w:themeColor="accent5" w:themeTint="BF"/>
      </w:tblBorders>
    </w:tblPr>
    <w:tblStylePr w:type="firstRow">
      <w:pPr>
        <w:spacing w:before="0" w:after="0" w:line="240" w:lineRule="auto"/>
      </w:pPr>
      <w:rPr>
        <w:b/>
        <w:bCs/>
        <w:color w:val="FFFFFF" w:themeColor="background1"/>
      </w:rPr>
      <w:tblPr/>
      <w:tcPr>
        <w:tcBorders>
          <w:top w:val="single" w:sz="8" w:space="0" w:color="7295D2" w:themeColor="accent5" w:themeTint="BF"/>
          <w:left w:val="single" w:sz="8" w:space="0" w:color="7295D2" w:themeColor="accent5" w:themeTint="BF"/>
          <w:bottom w:val="single" w:sz="8" w:space="0" w:color="7295D2" w:themeColor="accent5" w:themeTint="BF"/>
          <w:right w:val="single" w:sz="8" w:space="0" w:color="7295D2" w:themeColor="accent5" w:themeTint="BF"/>
          <w:insideH w:val="nil"/>
          <w:insideV w:val="nil"/>
        </w:tcBorders>
        <w:shd w:val="clear" w:color="auto" w:fill="4472C4" w:themeFill="accent5"/>
      </w:tcPr>
    </w:tblStylePr>
    <w:tblStylePr w:type="lastRow">
      <w:pPr>
        <w:spacing w:before="0" w:after="0" w:line="240" w:lineRule="auto"/>
      </w:pPr>
      <w:rPr>
        <w:b/>
        <w:bCs/>
      </w:rPr>
      <w:tblPr/>
      <w:tcPr>
        <w:tcBorders>
          <w:top w:val="double" w:sz="6" w:space="0" w:color="7295D2" w:themeColor="accent5" w:themeTint="BF"/>
          <w:left w:val="single" w:sz="8" w:space="0" w:color="7295D2" w:themeColor="accent5" w:themeTint="BF"/>
          <w:bottom w:val="single" w:sz="8" w:space="0" w:color="7295D2" w:themeColor="accent5" w:themeTint="BF"/>
          <w:right w:val="single" w:sz="8" w:space="0" w:color="7295D2" w:themeColor="accent5" w:themeTint="BF"/>
          <w:insideH w:val="nil"/>
          <w:insideV w:val="nil"/>
        </w:tcBorders>
      </w:tcPr>
    </w:tblStylePr>
    <w:tblStylePr w:type="firstCol">
      <w:rPr>
        <w:b/>
        <w:bCs/>
      </w:rPr>
    </w:tblStylePr>
    <w:tblStylePr w:type="lastCol">
      <w:rPr>
        <w:b/>
        <w:bCs/>
      </w:rPr>
    </w:tblStylePr>
    <w:tblStylePr w:type="band1Vert">
      <w:tblPr/>
      <w:tcPr>
        <w:shd w:val="clear" w:color="auto" w:fill="D0DBF0" w:themeFill="accent5" w:themeFillTint="3F"/>
      </w:tcPr>
    </w:tblStylePr>
    <w:tblStylePr w:type="band1Horz">
      <w:tblPr/>
      <w:tcPr>
        <w:tcBorders>
          <w:insideH w:val="nil"/>
          <w:insideV w:val="nil"/>
        </w:tcBorders>
        <w:shd w:val="clear" w:color="auto" w:fill="D0DBF0" w:themeFill="accent5" w:themeFillTint="3F"/>
      </w:tcPr>
    </w:tblStylePr>
    <w:tblStylePr w:type="band2Horz">
      <w:tblPr/>
      <w:tcPr>
        <w:tcBorders>
          <w:insideH w:val="nil"/>
          <w:insideV w:val="nil"/>
        </w:tcBorders>
      </w:tcPr>
    </w:tblStylePr>
  </w:style>
  <w:style w:type="paragraph" w:styleId="Subttulo">
    <w:name w:val="Subtitle"/>
    <w:basedOn w:val="Normal"/>
    <w:next w:val="Normal"/>
    <w:link w:val="SubttuloCarter"/>
    <w:uiPriority w:val="11"/>
    <w:qFormat/>
    <w:rsid w:val="00046826"/>
    <w:pPr>
      <w:numPr>
        <w:ilvl w:val="1"/>
      </w:numPr>
      <w:spacing w:before="100" w:beforeAutospacing="1" w:after="100" w:afterAutospacing="1" w:line="360" w:lineRule="auto"/>
      <w:ind w:firstLine="709"/>
      <w:jc w:val="both"/>
    </w:pPr>
    <w:rPr>
      <w:rFonts w:asciiTheme="majorHAnsi" w:eastAsiaTheme="majorEastAsia" w:hAnsiTheme="majorHAnsi" w:cstheme="majorBidi"/>
      <w:i/>
      <w:iCs/>
      <w:color w:val="5B9BD5" w:themeColor="accent1"/>
      <w:spacing w:val="15"/>
      <w:sz w:val="24"/>
      <w:szCs w:val="24"/>
    </w:rPr>
  </w:style>
  <w:style w:type="character" w:customStyle="1" w:styleId="SubttuloCarter">
    <w:name w:val="Subtítulo Caráter"/>
    <w:basedOn w:val="Tipodeletrapredefinidodopargrafo"/>
    <w:link w:val="Subttulo"/>
    <w:uiPriority w:val="11"/>
    <w:rsid w:val="00046826"/>
    <w:rPr>
      <w:rFonts w:asciiTheme="majorHAnsi" w:eastAsiaTheme="majorEastAsia" w:hAnsiTheme="majorHAnsi" w:cstheme="majorBidi"/>
      <w:i/>
      <w:iCs/>
      <w:color w:val="5B9BD5" w:themeColor="accent1"/>
      <w:spacing w:val="15"/>
      <w:sz w:val="24"/>
      <w:szCs w:val="24"/>
    </w:rPr>
  </w:style>
  <w:style w:type="table" w:styleId="ListaClara-Cor5">
    <w:name w:val="Light List Accent 5"/>
    <w:basedOn w:val="Tabelanormal"/>
    <w:uiPriority w:val="61"/>
    <w:rsid w:val="00392DF4"/>
    <w:pPr>
      <w:spacing w:after="0" w:line="240" w:lineRule="auto"/>
    </w:pPr>
    <w:tblPr>
      <w:tblStyleRowBandSize w:val="1"/>
      <w:tblStyleColBandSize w:val="1"/>
      <w:tblBorders>
        <w:top w:val="single" w:sz="8" w:space="0" w:color="4472C4" w:themeColor="accent5"/>
        <w:left w:val="single" w:sz="8" w:space="0" w:color="4472C4" w:themeColor="accent5"/>
        <w:bottom w:val="single" w:sz="8" w:space="0" w:color="4472C4" w:themeColor="accent5"/>
        <w:right w:val="single" w:sz="8" w:space="0" w:color="4472C4" w:themeColor="accent5"/>
      </w:tblBorders>
    </w:tblPr>
    <w:tblStylePr w:type="firstRow">
      <w:pPr>
        <w:spacing w:before="0" w:after="0" w:line="240" w:lineRule="auto"/>
      </w:pPr>
      <w:rPr>
        <w:b/>
        <w:bCs/>
        <w:color w:val="FFFFFF" w:themeColor="background1"/>
      </w:rPr>
      <w:tblPr/>
      <w:tcPr>
        <w:shd w:val="clear" w:color="auto" w:fill="4472C4" w:themeFill="accent5"/>
      </w:tcPr>
    </w:tblStylePr>
    <w:tblStylePr w:type="lastRow">
      <w:pPr>
        <w:spacing w:before="0" w:after="0" w:line="240" w:lineRule="auto"/>
      </w:pPr>
      <w:rPr>
        <w:b/>
        <w:bCs/>
      </w:rPr>
      <w:tblPr/>
      <w:tcPr>
        <w:tcBorders>
          <w:top w:val="double" w:sz="6" w:space="0" w:color="4472C4" w:themeColor="accent5"/>
          <w:left w:val="single" w:sz="8" w:space="0" w:color="4472C4" w:themeColor="accent5"/>
          <w:bottom w:val="single" w:sz="8" w:space="0" w:color="4472C4" w:themeColor="accent5"/>
          <w:right w:val="single" w:sz="8" w:space="0" w:color="4472C4" w:themeColor="accent5"/>
        </w:tcBorders>
      </w:tcPr>
    </w:tblStylePr>
    <w:tblStylePr w:type="firstCol">
      <w:rPr>
        <w:b/>
        <w:bCs/>
      </w:rPr>
    </w:tblStylePr>
    <w:tblStylePr w:type="lastCol">
      <w:rPr>
        <w:b/>
        <w:bCs/>
      </w:rPr>
    </w:tblStylePr>
    <w:tblStylePr w:type="band1Vert">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tblStylePr w:type="band1Horz">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style>
  <w:style w:type="table" w:styleId="GrelhaMdia2-Cor5">
    <w:name w:val="Medium Grid 2 Accent 5"/>
    <w:basedOn w:val="Tabelanormal"/>
    <w:uiPriority w:val="68"/>
    <w:rsid w:val="00392DF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472C4" w:themeColor="accent5"/>
        <w:left w:val="single" w:sz="8" w:space="0" w:color="4472C4" w:themeColor="accent5"/>
        <w:bottom w:val="single" w:sz="8" w:space="0" w:color="4472C4" w:themeColor="accent5"/>
        <w:right w:val="single" w:sz="8" w:space="0" w:color="4472C4" w:themeColor="accent5"/>
        <w:insideH w:val="single" w:sz="8" w:space="0" w:color="4472C4" w:themeColor="accent5"/>
        <w:insideV w:val="single" w:sz="8" w:space="0" w:color="4472C4" w:themeColor="accent5"/>
      </w:tblBorders>
    </w:tblPr>
    <w:tcPr>
      <w:shd w:val="clear" w:color="auto" w:fill="D0DBF0" w:themeFill="accent5" w:themeFillTint="3F"/>
    </w:tcPr>
    <w:tblStylePr w:type="firstRow">
      <w:rPr>
        <w:b/>
        <w:bCs/>
        <w:color w:val="000000" w:themeColor="text1"/>
      </w:rPr>
      <w:tblPr/>
      <w:tcPr>
        <w:shd w:val="clear" w:color="auto" w:fill="ECF1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9E2F3" w:themeFill="accent5" w:themeFillTint="33"/>
      </w:tcPr>
    </w:tblStylePr>
    <w:tblStylePr w:type="band1Vert">
      <w:tblPr/>
      <w:tcPr>
        <w:shd w:val="clear" w:color="auto" w:fill="A1B8E1" w:themeFill="accent5" w:themeFillTint="7F"/>
      </w:tcPr>
    </w:tblStylePr>
    <w:tblStylePr w:type="band1Horz">
      <w:tblPr/>
      <w:tcPr>
        <w:tcBorders>
          <w:insideH w:val="single" w:sz="6" w:space="0" w:color="4472C4" w:themeColor="accent5"/>
          <w:insideV w:val="single" w:sz="6" w:space="0" w:color="4472C4" w:themeColor="accent5"/>
        </w:tcBorders>
        <w:shd w:val="clear" w:color="auto" w:fill="A1B8E1" w:themeFill="accent5" w:themeFillTint="7F"/>
      </w:tcPr>
    </w:tblStylePr>
    <w:tblStylePr w:type="nwCell">
      <w:tblPr/>
      <w:tcPr>
        <w:shd w:val="clear" w:color="auto" w:fill="FFFFFF" w:themeFill="background1"/>
      </w:tcPr>
    </w:tblStylePr>
  </w:style>
  <w:style w:type="paragraph" w:styleId="Legenda">
    <w:name w:val="caption"/>
    <w:basedOn w:val="Normal"/>
    <w:next w:val="Normal"/>
    <w:uiPriority w:val="35"/>
    <w:unhideWhenUsed/>
    <w:qFormat/>
    <w:rsid w:val="00E5040C"/>
    <w:pPr>
      <w:spacing w:after="200" w:line="240" w:lineRule="auto"/>
    </w:pPr>
    <w:rPr>
      <w:i/>
      <w:iCs/>
      <w:color w:val="44546A" w:themeColor="text2"/>
      <w:sz w:val="18"/>
      <w:szCs w:val="18"/>
    </w:rPr>
  </w:style>
  <w:style w:type="paragraph" w:styleId="ndicedeilustraes">
    <w:name w:val="table of figures"/>
    <w:basedOn w:val="Normal"/>
    <w:next w:val="Normal"/>
    <w:uiPriority w:val="99"/>
    <w:unhideWhenUsed/>
    <w:rsid w:val="0093335B"/>
    <w:pPr>
      <w:spacing w:after="0"/>
    </w:pPr>
  </w:style>
  <w:style w:type="table" w:styleId="GrelhaMdia3-Cor1">
    <w:name w:val="Medium Grid 3 Accent 1"/>
    <w:basedOn w:val="Tabelanormal"/>
    <w:uiPriority w:val="69"/>
    <w:rsid w:val="00C1683A"/>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6E6F4"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5B9BD5"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5B9BD5"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5B9BD5"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5B9BD5"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DCCEA"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DCCEA" w:themeFill="accent1"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hyperlink" Target="http://queConceito.com.br/gestao-empresarial" TargetMode="External"/><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hyperlink" Target="http://www.aeiscap.com" TargetMode="Externa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hyperlink" Target="https://conube.com.br/blog/software-de-gest&#227;o-de-vendas/amp/"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emf"/><Relationship Id="rId32" Type="http://schemas.openxmlformats.org/officeDocument/2006/relationships/image" Target="media/image23.png"/><Relationship Id="rId37" Type="http://schemas.openxmlformats.org/officeDocument/2006/relationships/hyperlink" Target="ftp://ftp.demec.ufpr.br" TargetMode="External"/><Relationship Id="rId40" Type="http://schemas.openxmlformats.org/officeDocument/2006/relationships/hyperlink" Target="http://www.macoratti.net" TargetMode="Externa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jpe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footer" Target="footer2.xml"/><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theme" Target="theme/theme1.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8AD1483-4AE2-4DA0-8BE3-B21AB08533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64453</TotalTime>
  <Pages>70</Pages>
  <Words>14398</Words>
  <Characters>77753</Characters>
  <Application>Microsoft Office Word</Application>
  <DocSecurity>0</DocSecurity>
  <Lines>647</Lines>
  <Paragraphs>183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91968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Rosalina Chanjo</dc:creator>
  <cp:keywords/>
  <dc:description/>
  <cp:lastModifiedBy>Amiraldes Xavier</cp:lastModifiedBy>
  <cp:revision>211</cp:revision>
  <dcterms:created xsi:type="dcterms:W3CDTF">2017-12-09T19:07:00Z</dcterms:created>
  <dcterms:modified xsi:type="dcterms:W3CDTF">2018-09-30T20:15:00Z</dcterms:modified>
</cp:coreProperties>
</file>